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7DC182" w14:textId="77777777" w:rsidR="008324B9" w:rsidRDefault="008324B9">
      <w:pPr>
        <w:rPr>
          <w:ins w:id="0" w:author="夏源" w:date="2024-10-22T21:27:00Z"/>
          <w:sz w:val="28"/>
          <w:szCs w:val="28"/>
        </w:rPr>
      </w:pPr>
    </w:p>
    <w:p w14:paraId="64A5574A" w14:textId="69161DAF" w:rsidR="00D47621" w:rsidRDefault="001B23F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一．创建虚拟机</w:t>
      </w:r>
    </w:p>
    <w:p w14:paraId="36129936" w14:textId="77777777" w:rsidR="00D47621" w:rsidRDefault="001B23F0">
      <w:r>
        <w:rPr>
          <w:rFonts w:hint="eastAsia"/>
        </w:rPr>
        <w:t xml:space="preserve">1. </w:t>
      </w:r>
      <w:r>
        <w:rPr>
          <w:rFonts w:hint="eastAsia"/>
        </w:rPr>
        <w:t>安装</w:t>
      </w:r>
      <w:r>
        <w:rPr>
          <w:rFonts w:hint="eastAsia"/>
        </w:rPr>
        <w:t>vmware</w:t>
      </w:r>
    </w:p>
    <w:p w14:paraId="028C729B" w14:textId="77777777" w:rsidR="00D47621" w:rsidRDefault="001B23F0">
      <w:r>
        <w:rPr>
          <w:rFonts w:hint="eastAsia"/>
        </w:rPr>
        <w:t xml:space="preserve">2. </w:t>
      </w:r>
      <w:r>
        <w:rPr>
          <w:rFonts w:hint="eastAsia"/>
        </w:rPr>
        <w:t>下载</w:t>
      </w:r>
      <w:r>
        <w:rPr>
          <w:rFonts w:hint="eastAsia"/>
        </w:rPr>
        <w:t>ubuntu ISO</w:t>
      </w:r>
      <w:r>
        <w:rPr>
          <w:rFonts w:hint="eastAsia"/>
        </w:rPr>
        <w:t>镜像</w:t>
      </w:r>
    </w:p>
    <w:p w14:paraId="61154A72" w14:textId="77777777" w:rsidR="00D47621" w:rsidRDefault="00823A12">
      <w:hyperlink r:id="rId6" w:history="1">
        <w:r w:rsidR="001B23F0">
          <w:rPr>
            <w:rFonts w:hint="eastAsia"/>
          </w:rPr>
          <w:t>www.ubuntu.com/download</w:t>
        </w:r>
        <w:r w:rsidR="001B23F0">
          <w:rPr>
            <w:rFonts w:hint="eastAsia"/>
          </w:rPr>
          <w:t>下载</w:t>
        </w:r>
        <w:r w:rsidR="001B23F0">
          <w:rPr>
            <w:rFonts w:hint="eastAsia"/>
          </w:rPr>
          <w:t xml:space="preserve"> ubuntu</w:t>
        </w:r>
      </w:hyperlink>
      <w:r w:rsidR="001B23F0">
        <w:rPr>
          <w:rFonts w:hint="eastAsia"/>
        </w:rPr>
        <w:t xml:space="preserve"> server</w:t>
      </w:r>
      <w:r w:rsidR="001B23F0">
        <w:rPr>
          <w:rFonts w:hint="eastAsia"/>
        </w:rPr>
        <w:t>的</w:t>
      </w:r>
      <w:r w:rsidR="001B23F0">
        <w:rPr>
          <w:rFonts w:hint="eastAsia"/>
        </w:rPr>
        <w:t>LTS</w:t>
      </w:r>
      <w:r w:rsidR="001B23F0">
        <w:rPr>
          <w:rFonts w:hint="eastAsia"/>
        </w:rPr>
        <w:t>版本</w:t>
      </w:r>
    </w:p>
    <w:p w14:paraId="08D5E2B8" w14:textId="77777777" w:rsidR="00D47621" w:rsidRDefault="001B23F0">
      <w:pPr>
        <w:numPr>
          <w:ilvl w:val="0"/>
          <w:numId w:val="1"/>
        </w:numPr>
        <w:rPr>
          <w:ins w:id="1" w:author="王 骞玥" w:date="2024-10-16T15:42:00Z"/>
        </w:rPr>
      </w:pPr>
      <w:r>
        <w:rPr>
          <w:rFonts w:hint="eastAsia"/>
        </w:rPr>
        <w:t>通过镜像创建虚拟机（必要时克隆新版本）</w:t>
      </w:r>
    </w:p>
    <w:p w14:paraId="10675529" w14:textId="77777777" w:rsidR="00D47621" w:rsidRDefault="00D47621">
      <w:pPr>
        <w:rPr>
          <w:ins w:id="2" w:author="王 骞玥" w:date="2024-10-16T15:42:00Z"/>
        </w:rPr>
      </w:pPr>
    </w:p>
    <w:p w14:paraId="673AAEBA" w14:textId="77777777" w:rsidR="00D47621" w:rsidRDefault="001B23F0">
      <w:pPr>
        <w:rPr>
          <w:ins w:id="3" w:author="王 骞玥" w:date="2024-10-16T15:44:00Z"/>
        </w:rPr>
      </w:pPr>
      <w:ins w:id="4" w:author="王 骞玥" w:date="2024-10-16T15:42:00Z">
        <w:r>
          <w:rPr>
            <w:rFonts w:hint="eastAsia"/>
          </w:rPr>
          <w:t>参考此处进行创建：</w:t>
        </w:r>
      </w:ins>
      <w:ins w:id="5" w:author="王 骞玥" w:date="2024-10-16T15:44:00Z">
        <w:r>
          <w:fldChar w:fldCharType="begin"/>
        </w:r>
        <w:r>
          <w:instrText xml:space="preserve"> HYPERLINK "https://blog.csdn.net/m0_64986186/article/details/132680365" </w:instrText>
        </w:r>
        <w:r>
          <w:fldChar w:fldCharType="separate"/>
        </w:r>
        <w:r>
          <w:rPr>
            <w:rStyle w:val="a4"/>
          </w:rPr>
          <w:t>在</w:t>
        </w:r>
        <w:r>
          <w:rPr>
            <w:rStyle w:val="a4"/>
          </w:rPr>
          <w:t>Vmware</w:t>
        </w:r>
        <w:r>
          <w:rPr>
            <w:rStyle w:val="a4"/>
          </w:rPr>
          <w:t>虚拟机上安装</w:t>
        </w:r>
        <w:r>
          <w:rPr>
            <w:rStyle w:val="a4"/>
          </w:rPr>
          <w:t>Ubuntu.iso</w:t>
        </w:r>
        <w:r>
          <w:rPr>
            <w:rStyle w:val="a4"/>
          </w:rPr>
          <w:t>镜像的完整指南</w:t>
        </w:r>
        <w:r>
          <w:rPr>
            <w:rStyle w:val="a4"/>
          </w:rPr>
          <w:t>_ubuntu iso-CSDN</w:t>
        </w:r>
        <w:r>
          <w:rPr>
            <w:rStyle w:val="a4"/>
          </w:rPr>
          <w:t>博客</w:t>
        </w:r>
        <w:r>
          <w:fldChar w:fldCharType="end"/>
        </w:r>
      </w:ins>
    </w:p>
    <w:p w14:paraId="514E158C" w14:textId="77777777" w:rsidR="00D47621" w:rsidRDefault="001B23F0">
      <w:pPr>
        <w:rPr>
          <w:ins w:id="6" w:author="王 骞玥" w:date="2024-10-16T15:42:00Z"/>
        </w:rPr>
        <w:pPrChange w:id="7" w:author="王 骞玥" w:date="2024-10-16T15:42:00Z">
          <w:pPr>
            <w:numPr>
              <w:numId w:val="1"/>
            </w:numPr>
          </w:pPr>
        </w:pPrChange>
      </w:pPr>
      <w:ins w:id="8" w:author="王 骞玥" w:date="2024-10-16T15:44:00Z">
        <w:r>
          <w:rPr>
            <w:rFonts w:hint="eastAsia"/>
          </w:rPr>
          <w:t>注意：</w:t>
        </w:r>
      </w:ins>
    </w:p>
    <w:p w14:paraId="3B9D7EFD" w14:textId="77777777" w:rsidR="00D47621" w:rsidRDefault="001B23F0">
      <w:pPr>
        <w:rPr>
          <w:ins w:id="9" w:author="王 骞玥" w:date="2024-10-16T15:42:00Z"/>
        </w:rPr>
      </w:pPr>
      <w:ins w:id="10" w:author="王 骞玥" w:date="2024-10-16T15:42:00Z">
        <w:r>
          <w:rPr>
            <w:rFonts w:hint="eastAsia"/>
          </w:rPr>
          <w:t>使用</w:t>
        </w:r>
        <w:r>
          <w:rPr>
            <w:rFonts w:hint="eastAsia"/>
          </w:rPr>
          <w:t>iso</w:t>
        </w:r>
        <w:r>
          <w:rPr>
            <w:rFonts w:hint="eastAsia"/>
          </w:rPr>
          <w:t>文件，</w:t>
        </w:r>
        <w:r>
          <w:rPr>
            <w:rFonts w:hint="eastAsia"/>
          </w:rPr>
          <w:t>iso.torrent</w:t>
        </w:r>
        <w:r>
          <w:rPr>
            <w:rFonts w:hint="eastAsia"/>
          </w:rPr>
          <w:t>文件不可以</w:t>
        </w:r>
      </w:ins>
    </w:p>
    <w:p w14:paraId="241D95AA" w14:textId="77777777" w:rsidR="00D47621" w:rsidRDefault="001B23F0">
      <w:pPr>
        <w:rPr>
          <w:ins w:id="11" w:author="王 骞玥" w:date="2024-10-16T15:42:00Z"/>
        </w:rPr>
      </w:pPr>
      <w:ins w:id="12" w:author="王 骞玥" w:date="2024-10-16T15:42:00Z">
        <w:r>
          <w:rPr>
            <w:rFonts w:hint="eastAsia"/>
          </w:rPr>
          <w:t>初始化设置需要逐步阅读</w:t>
        </w:r>
      </w:ins>
    </w:p>
    <w:p w14:paraId="1E0367DD" w14:textId="77777777" w:rsidR="00D47621" w:rsidRDefault="001B23F0">
      <w:pPr>
        <w:rPr>
          <w:ins w:id="13" w:author="王 骞玥" w:date="2024-10-16T15:42:00Z"/>
        </w:rPr>
      </w:pPr>
      <w:ins w:id="14" w:author="王 骞玥" w:date="2024-10-16T15:42:00Z">
        <w:r>
          <w:rPr>
            <w:rFonts w:hint="eastAsia"/>
          </w:rPr>
          <w:t>建好虚拟机后开机，使用</w:t>
        </w:r>
        <w:r>
          <w:rPr>
            <w:rFonts w:hint="eastAsia"/>
          </w:rPr>
          <w:t xml:space="preserve">sudo passwd root </w:t>
        </w:r>
        <w:r>
          <w:rPr>
            <w:rFonts w:hint="eastAsia"/>
          </w:rPr>
          <w:t>为</w:t>
        </w:r>
        <w:r>
          <w:rPr>
            <w:rFonts w:hint="eastAsia"/>
          </w:rPr>
          <w:t>root</w:t>
        </w:r>
        <w:r>
          <w:rPr>
            <w:rFonts w:hint="eastAsia"/>
          </w:rPr>
          <w:t>用户生成密码</w:t>
        </w:r>
      </w:ins>
    </w:p>
    <w:p w14:paraId="03B4393E" w14:textId="77777777" w:rsidR="00D47621" w:rsidRDefault="00D47621">
      <w:pPr>
        <w:pPrChange w:id="15" w:author="王 骞玥" w:date="2024-10-16T15:42:00Z">
          <w:pPr>
            <w:numPr>
              <w:numId w:val="1"/>
            </w:numPr>
          </w:pPr>
        </w:pPrChange>
      </w:pPr>
    </w:p>
    <w:p w14:paraId="3404BC97" w14:textId="77777777" w:rsidR="00D47621" w:rsidRDefault="001B23F0">
      <w:pPr>
        <w:numPr>
          <w:ilvl w:val="0"/>
          <w:numId w:val="1"/>
        </w:numPr>
      </w:pPr>
      <w:r>
        <w:rPr>
          <w:rFonts w:hint="eastAsia"/>
        </w:rPr>
        <w:t>安装</w:t>
      </w:r>
      <w:r>
        <w:rPr>
          <w:rFonts w:hint="eastAsia"/>
        </w:rPr>
        <w:t>linux</w:t>
      </w:r>
      <w:r>
        <w:rPr>
          <w:rFonts w:hint="eastAsia"/>
        </w:rPr>
        <w:t>远程控制管理</w:t>
      </w:r>
      <w:r>
        <w:rPr>
          <w:rFonts w:hint="eastAsia"/>
        </w:rPr>
        <w:t>xshell</w:t>
      </w:r>
    </w:p>
    <w:p w14:paraId="34C3C81E" w14:textId="77777777" w:rsidR="00D47621" w:rsidRDefault="001B23F0">
      <w:pPr>
        <w:rPr>
          <w:rFonts w:ascii="Arial" w:hAnsi="Arial" w:cs="Arial"/>
          <w:color w:val="4D4D4D"/>
          <w:sz w:val="16"/>
          <w:szCs w:val="16"/>
          <w:shd w:val="clear" w:color="auto" w:fill="FFFFFF"/>
        </w:rPr>
      </w:pPr>
      <w:r>
        <w:rPr>
          <w:rFonts w:ascii="Arial" w:hAnsi="Arial" w:cs="Arial" w:hint="eastAsia"/>
          <w:color w:val="4D4D4D"/>
          <w:sz w:val="16"/>
          <w:szCs w:val="16"/>
          <w:shd w:val="clear" w:color="auto" w:fill="FFFFFF"/>
        </w:rPr>
        <w:t>xshell</w:t>
      </w:r>
      <w:r>
        <w:rPr>
          <w:rFonts w:ascii="Arial" w:hAnsi="Arial" w:cs="Arial" w:hint="eastAsia"/>
          <w:color w:val="4D4D4D"/>
          <w:sz w:val="16"/>
          <w:szCs w:val="16"/>
          <w:shd w:val="clear" w:color="auto" w:fill="FFFFFF"/>
        </w:rPr>
        <w:t>必须用普通用户登录，登录后输入</w:t>
      </w:r>
      <w:r>
        <w:rPr>
          <w:rFonts w:ascii="Arial" w:hAnsi="Arial" w:cs="Arial" w:hint="eastAsia"/>
          <w:color w:val="4D4D4D"/>
          <w:sz w:val="16"/>
          <w:szCs w:val="16"/>
          <w:shd w:val="clear" w:color="auto" w:fill="FFFFFF"/>
        </w:rPr>
        <w:t>su</w:t>
      </w:r>
      <w:r>
        <w:rPr>
          <w:rFonts w:ascii="Arial" w:hAnsi="Arial" w:cs="Arial" w:hint="eastAsia"/>
          <w:color w:val="4D4D4D"/>
          <w:sz w:val="16"/>
          <w:szCs w:val="16"/>
          <w:shd w:val="clear" w:color="auto" w:fill="FFFFFF"/>
        </w:rPr>
        <w:t>，输入</w:t>
      </w:r>
      <w:r>
        <w:rPr>
          <w:rFonts w:ascii="Arial" w:hAnsi="Arial" w:cs="Arial" w:hint="eastAsia"/>
          <w:color w:val="4D4D4D"/>
          <w:sz w:val="16"/>
          <w:szCs w:val="16"/>
          <w:shd w:val="clear" w:color="auto" w:fill="FFFFFF"/>
        </w:rPr>
        <w:t>root</w:t>
      </w:r>
      <w:r>
        <w:rPr>
          <w:rFonts w:ascii="Arial" w:hAnsi="Arial" w:cs="Arial" w:hint="eastAsia"/>
          <w:color w:val="4D4D4D"/>
          <w:sz w:val="16"/>
          <w:szCs w:val="16"/>
          <w:shd w:val="clear" w:color="auto" w:fill="FFFFFF"/>
        </w:rPr>
        <w:t>密码，以</w:t>
      </w:r>
      <w:r>
        <w:rPr>
          <w:rFonts w:ascii="Arial" w:hAnsi="Arial" w:cs="Arial" w:hint="eastAsia"/>
          <w:color w:val="4D4D4D"/>
          <w:sz w:val="16"/>
          <w:szCs w:val="16"/>
          <w:shd w:val="clear" w:color="auto" w:fill="FFFFFF"/>
        </w:rPr>
        <w:t>root</w:t>
      </w:r>
      <w:r>
        <w:rPr>
          <w:rFonts w:ascii="Arial" w:hAnsi="Arial" w:cs="Arial" w:hint="eastAsia"/>
          <w:color w:val="4D4D4D"/>
          <w:sz w:val="16"/>
          <w:szCs w:val="16"/>
          <w:shd w:val="clear" w:color="auto" w:fill="FFFFFF"/>
        </w:rPr>
        <w:t>账户登录。</w:t>
      </w:r>
    </w:p>
    <w:p w14:paraId="55E109E1" w14:textId="77777777" w:rsidR="00D47621" w:rsidRDefault="001B23F0">
      <w:pPr>
        <w:tabs>
          <w:tab w:val="left" w:pos="312"/>
        </w:tabs>
        <w:rPr>
          <w:rFonts w:ascii="Arial" w:hAnsi="Arial" w:cs="Arial"/>
          <w:color w:val="4D4D4D"/>
          <w:sz w:val="16"/>
          <w:szCs w:val="16"/>
          <w:shd w:val="clear" w:color="auto" w:fill="FFFFFF"/>
        </w:rPr>
      </w:pPr>
      <w:r>
        <w:rPr>
          <w:rFonts w:ascii="Arial" w:eastAsia="Arial" w:hAnsi="Arial" w:cs="Arial"/>
          <w:color w:val="4D4D4D"/>
          <w:sz w:val="16"/>
          <w:szCs w:val="16"/>
          <w:shd w:val="clear" w:color="auto" w:fill="FFFFFF"/>
        </w:rPr>
        <w:t>修改root密码的方法:</w:t>
      </w:r>
      <w:r>
        <w:rPr>
          <w:rFonts w:ascii="Arial" w:hAnsi="Arial" w:cs="Arial" w:hint="eastAsia"/>
          <w:color w:val="4D4D4D"/>
          <w:sz w:val="16"/>
          <w:szCs w:val="16"/>
          <w:shd w:val="clear" w:color="auto" w:fill="FFFFFF"/>
        </w:rPr>
        <w:t xml:space="preserve"> </w:t>
      </w:r>
      <w:r>
        <w:rPr>
          <w:rFonts w:ascii="Arial" w:eastAsia="Arial" w:hAnsi="Arial" w:cs="Arial" w:hint="eastAsia"/>
          <w:color w:val="4D4D4D"/>
          <w:sz w:val="16"/>
          <w:szCs w:val="16"/>
          <w:shd w:val="clear" w:color="auto" w:fill="FFFFFF"/>
        </w:rPr>
        <w:t>sudo passwd root</w:t>
      </w:r>
    </w:p>
    <w:p w14:paraId="3544D48E" w14:textId="77777777" w:rsidR="00D47621" w:rsidRDefault="001B23F0">
      <w:pPr>
        <w:numPr>
          <w:ilvl w:val="0"/>
          <w:numId w:val="1"/>
        </w:numPr>
      </w:pPr>
      <w:r>
        <w:t>更新数据源</w:t>
      </w:r>
      <w:r>
        <w:rPr>
          <w:rFonts w:hint="eastAsia"/>
        </w:rPr>
        <w:t>（将</w:t>
      </w:r>
      <w:r>
        <w:rPr>
          <w:rFonts w:hint="eastAsia"/>
        </w:rPr>
        <w:t xml:space="preserve"> Ubuntu </w:t>
      </w:r>
      <w:r>
        <w:rPr>
          <w:rFonts w:hint="eastAsia"/>
        </w:rPr>
        <w:t>的数据源修改为国内数据源）</w:t>
      </w:r>
    </w:p>
    <w:p w14:paraId="2C9B20EE" w14:textId="77777777" w:rsidR="00D47621" w:rsidRDefault="001B23F0">
      <w:r>
        <w:rPr>
          <w:rFonts w:hint="eastAsia"/>
        </w:rPr>
        <w:t xml:space="preserve"># </w:t>
      </w:r>
      <w:r>
        <w:rPr>
          <w:rFonts w:hint="eastAsia"/>
        </w:rPr>
        <w:t>查看系统版本</w:t>
      </w:r>
    </w:p>
    <w:p w14:paraId="564B2007" w14:textId="77777777" w:rsidR="00D47621" w:rsidRDefault="001B23F0">
      <w:r>
        <w:rPr>
          <w:rFonts w:hint="eastAsia"/>
        </w:rPr>
        <w:t>lsb_release -a</w:t>
      </w:r>
    </w:p>
    <w:p w14:paraId="1B189705" w14:textId="77777777" w:rsidR="00D47621" w:rsidRDefault="001B23F0">
      <w:r>
        <w:rPr>
          <w:rFonts w:hint="eastAsia"/>
        </w:rPr>
        <w:t>若输出结果为</w:t>
      </w:r>
    </w:p>
    <w:p w14:paraId="19665291" w14:textId="77777777" w:rsidR="00D47621" w:rsidRDefault="001B23F0">
      <w:r>
        <w:rPr>
          <w:rFonts w:hint="eastAsia"/>
        </w:rPr>
        <w:t>No LSB modules are available.</w:t>
      </w:r>
    </w:p>
    <w:p w14:paraId="057A3D8D" w14:textId="77777777" w:rsidR="00D47621" w:rsidRDefault="001B23F0">
      <w:r>
        <w:rPr>
          <w:rFonts w:hint="eastAsia"/>
        </w:rPr>
        <w:t>Distributor ID:</w:t>
      </w:r>
      <w:r>
        <w:rPr>
          <w:rFonts w:hint="eastAsia"/>
        </w:rPr>
        <w:tab/>
        <w:t>Ubuntu</w:t>
      </w:r>
    </w:p>
    <w:p w14:paraId="3D97F887" w14:textId="77777777" w:rsidR="00D47621" w:rsidRDefault="001B23F0">
      <w:r>
        <w:rPr>
          <w:rFonts w:hint="eastAsia"/>
        </w:rPr>
        <w:t>Description:</w:t>
      </w:r>
      <w:r>
        <w:rPr>
          <w:rFonts w:hint="eastAsia"/>
        </w:rPr>
        <w:tab/>
        <w:t>Ubuntu 22.04.3 LTS</w:t>
      </w:r>
    </w:p>
    <w:p w14:paraId="0A2636A0" w14:textId="77777777" w:rsidR="00D47621" w:rsidRDefault="001B23F0">
      <w:r>
        <w:rPr>
          <w:rFonts w:hint="eastAsia"/>
        </w:rPr>
        <w:t>Release:</w:t>
      </w:r>
      <w:r>
        <w:rPr>
          <w:rFonts w:hint="eastAsia"/>
        </w:rPr>
        <w:tab/>
        <w:t>22.04</w:t>
      </w:r>
    </w:p>
    <w:p w14:paraId="770A5AF5" w14:textId="60514752" w:rsidR="00D47621" w:rsidRDefault="001B23F0">
      <w:pPr>
        <w:rPr>
          <w:ins w:id="16" w:author="夏源" w:date="2024-10-22T14:32:00Z"/>
        </w:rPr>
      </w:pPr>
      <w:r>
        <w:rPr>
          <w:rFonts w:hint="eastAsia"/>
        </w:rPr>
        <w:t>Codename:</w:t>
      </w:r>
      <w:r>
        <w:rPr>
          <w:rFonts w:hint="eastAsia"/>
        </w:rPr>
        <w:tab/>
        <w:t>jammy</w:t>
      </w:r>
    </w:p>
    <w:p w14:paraId="292A0376" w14:textId="1C9F1B59" w:rsidR="0038595F" w:rsidRDefault="0038595F">
      <w:ins w:id="17" w:author="夏源" w:date="2024-10-22T14:32:00Z">
        <w:r>
          <w:rPr>
            <w:noProof/>
          </w:rPr>
          <w:lastRenderedPageBreak/>
          <w:drawing>
            <wp:inline distT="0" distB="0" distL="0" distR="0" wp14:anchorId="1EE8E759" wp14:editId="7AEBCE47">
              <wp:extent cx="5274310" cy="3239770"/>
              <wp:effectExtent l="0" t="0" r="2540" b="0"/>
              <wp:docPr id="11" name="图片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32397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3506A1B" w14:textId="77777777" w:rsidR="00D47621" w:rsidRDefault="001B23F0">
      <w:r>
        <w:rPr>
          <w:rFonts w:hint="eastAsia"/>
        </w:rPr>
        <w:t>**</w:t>
      </w:r>
      <w:r>
        <w:rPr>
          <w:rFonts w:hint="eastAsia"/>
        </w:rPr>
        <w:t>注意：</w:t>
      </w:r>
      <w:r>
        <w:rPr>
          <w:rFonts w:hint="eastAsia"/>
        </w:rPr>
        <w:t xml:space="preserve">** Codename </w:t>
      </w:r>
      <w:r>
        <w:rPr>
          <w:rFonts w:hint="eastAsia"/>
        </w:rPr>
        <w:t>为</w:t>
      </w:r>
      <w:r>
        <w:rPr>
          <w:rFonts w:hint="eastAsia"/>
        </w:rPr>
        <w:t xml:space="preserve"> `jammy`</w:t>
      </w:r>
      <w:r>
        <w:rPr>
          <w:rFonts w:hint="eastAsia"/>
        </w:rPr>
        <w:t>，该名称为我们</w:t>
      </w:r>
      <w:r>
        <w:rPr>
          <w:rFonts w:hint="eastAsia"/>
        </w:rPr>
        <w:t xml:space="preserve"> Ubuntu </w:t>
      </w:r>
      <w:r>
        <w:rPr>
          <w:rFonts w:hint="eastAsia"/>
        </w:rPr>
        <w:t>系统的名称，修改数据源需要用到该名称</w:t>
      </w:r>
    </w:p>
    <w:p w14:paraId="1F036673" w14:textId="77777777" w:rsidR="00D47621" w:rsidRDefault="001B23F0">
      <w:r>
        <w:rPr>
          <w:rFonts w:hint="eastAsia"/>
        </w:rPr>
        <w:t xml:space="preserve"># </w:t>
      </w:r>
      <w:r>
        <w:rPr>
          <w:rFonts w:hint="eastAsia"/>
        </w:rPr>
        <w:t>编辑数据源</w:t>
      </w:r>
    </w:p>
    <w:p w14:paraId="607E1F0B" w14:textId="77777777" w:rsidR="00D47621" w:rsidRDefault="001B23F0">
      <w:pPr>
        <w:rPr>
          <w:ins w:id="18" w:author="王 骞玥" w:date="2024-10-16T15:46:00Z"/>
        </w:rPr>
      </w:pPr>
      <w:r>
        <w:rPr>
          <w:rFonts w:hint="eastAsia"/>
        </w:rPr>
        <w:t>vi /etc/apt/sources.list</w:t>
      </w:r>
    </w:p>
    <w:p w14:paraId="6179DDF5" w14:textId="77777777" w:rsidR="00D47621" w:rsidRDefault="001B23F0">
      <w:pPr>
        <w:rPr>
          <w:ins w:id="19" w:author="王 骞玥" w:date="2024-10-16T15:46:00Z"/>
        </w:rPr>
      </w:pPr>
      <w:ins w:id="20" w:author="王 骞玥" w:date="2024-10-16T15:46:00Z">
        <w:r>
          <w:rPr>
            <w:rFonts w:hint="eastAsia"/>
          </w:rPr>
          <w:t>u</w:t>
        </w:r>
        <w:r>
          <w:t>buntu24</w:t>
        </w:r>
        <w:r>
          <w:rPr>
            <w:rFonts w:hint="eastAsia"/>
          </w:rPr>
          <w:t>版本的</w:t>
        </w:r>
        <w:r>
          <w:rPr>
            <w:rFonts w:hint="eastAsia"/>
          </w:rPr>
          <w:t xml:space="preserve"> </w:t>
        </w:r>
        <w:r>
          <w:t>sudo vim /etc/apt/sources.list.d/ubuntu.sources</w:t>
        </w:r>
      </w:ins>
    </w:p>
    <w:p w14:paraId="1B44EE9A" w14:textId="77777777" w:rsidR="00D47621" w:rsidRDefault="00D47621">
      <w:pPr>
        <w:rPr>
          <w:ins w:id="21" w:author="王 骞玥" w:date="2024-10-16T15:46:00Z"/>
        </w:rPr>
      </w:pPr>
    </w:p>
    <w:p w14:paraId="3E824151" w14:textId="77777777" w:rsidR="00D47621" w:rsidRDefault="00D47621">
      <w:pPr>
        <w:rPr>
          <w:ins w:id="22" w:author="王 骞玥" w:date="2024-10-16T15:46:00Z"/>
        </w:rPr>
      </w:pPr>
    </w:p>
    <w:p w14:paraId="4B78871E" w14:textId="6D27A786" w:rsidR="00032F87" w:rsidRPr="00032F87" w:rsidRDefault="00032F87" w:rsidP="00032F87">
      <w:pPr>
        <w:rPr>
          <w:ins w:id="23" w:author="夏源" w:date="2024-10-22T14:44:00Z"/>
          <w:color w:val="FFFFFF" w:themeColor="background1"/>
          <w:rPrChange w:id="24" w:author="夏源" w:date="2024-10-22T14:46:00Z">
            <w:rPr>
              <w:ins w:id="25" w:author="夏源" w:date="2024-10-22T14:44:00Z"/>
            </w:rPr>
          </w:rPrChange>
        </w:rPr>
      </w:pPr>
      <w:ins w:id="26" w:author="夏源" w:date="2024-10-22T14:44:00Z">
        <w:r w:rsidRPr="00032F87">
          <w:rPr>
            <w:color w:val="FFFFFF" w:themeColor="background1"/>
            <w:rPrChange w:id="27" w:author="夏源" w:date="2024-10-22T14:46:00Z">
              <w:rPr/>
            </w:rPrChange>
          </w:rPr>
          <w:t>deb http://mirrors.aliyun.com/ubuntu/xenial main restricted universe multiverse</w:t>
        </w:r>
      </w:ins>
    </w:p>
    <w:p w14:paraId="69E46B27" w14:textId="743B42B2" w:rsidR="00032F87" w:rsidRPr="00032F87" w:rsidRDefault="00032F87" w:rsidP="00032F87">
      <w:pPr>
        <w:rPr>
          <w:ins w:id="28" w:author="夏源" w:date="2024-10-22T14:44:00Z"/>
          <w:color w:val="FFFFFF" w:themeColor="background1"/>
          <w:rPrChange w:id="29" w:author="夏源" w:date="2024-10-22T14:46:00Z">
            <w:rPr>
              <w:ins w:id="30" w:author="夏源" w:date="2024-10-22T14:44:00Z"/>
            </w:rPr>
          </w:rPrChange>
        </w:rPr>
      </w:pPr>
      <w:ins w:id="31" w:author="夏源" w:date="2024-10-22T14:44:00Z">
        <w:r w:rsidRPr="00032F87">
          <w:rPr>
            <w:color w:val="FFFFFF" w:themeColor="background1"/>
            <w:rPrChange w:id="32" w:author="夏源" w:date="2024-10-22T14:46:00Z">
              <w:rPr/>
            </w:rPrChange>
          </w:rPr>
          <w:t>deb http://mirrors.aliyun.com/ubuntu/ xenial-security main restricted universe multiverse</w:t>
        </w:r>
      </w:ins>
    </w:p>
    <w:p w14:paraId="7AEFAE87" w14:textId="0E647D68" w:rsidR="00032F87" w:rsidRPr="00032F87" w:rsidRDefault="00032F87" w:rsidP="00032F87">
      <w:pPr>
        <w:rPr>
          <w:ins w:id="33" w:author="夏源" w:date="2024-10-22T14:44:00Z"/>
          <w:color w:val="FFFFFF" w:themeColor="background1"/>
          <w:rPrChange w:id="34" w:author="夏源" w:date="2024-10-22T14:46:00Z">
            <w:rPr>
              <w:ins w:id="35" w:author="夏源" w:date="2024-10-22T14:44:00Z"/>
            </w:rPr>
          </w:rPrChange>
        </w:rPr>
      </w:pPr>
      <w:ins w:id="36" w:author="夏源" w:date="2024-10-22T14:44:00Z">
        <w:r w:rsidRPr="00032F87">
          <w:rPr>
            <w:color w:val="FFFFFF" w:themeColor="background1"/>
            <w:rPrChange w:id="37" w:author="夏源" w:date="2024-10-22T14:46:00Z">
              <w:rPr/>
            </w:rPrChange>
          </w:rPr>
          <w:t>deb http://mirrors.aliyun.com/ubuntu/</w:t>
        </w:r>
      </w:ins>
      <w:ins w:id="38" w:author="夏源" w:date="2024-10-22T14:45:00Z">
        <w:r w:rsidRPr="00032F87">
          <w:rPr>
            <w:color w:val="FFFFFF" w:themeColor="background1"/>
            <w:rPrChange w:id="39" w:author="夏源" w:date="2024-10-22T14:46:00Z">
              <w:rPr/>
            </w:rPrChange>
          </w:rPr>
          <w:t xml:space="preserve"> xenial </w:t>
        </w:r>
      </w:ins>
      <w:ins w:id="40" w:author="夏源" w:date="2024-10-22T14:44:00Z">
        <w:r w:rsidRPr="00032F87">
          <w:rPr>
            <w:color w:val="FFFFFF" w:themeColor="background1"/>
            <w:rPrChange w:id="41" w:author="夏源" w:date="2024-10-22T14:46:00Z">
              <w:rPr/>
            </w:rPrChange>
          </w:rPr>
          <w:t>-updates main restricted universe multiverse</w:t>
        </w:r>
      </w:ins>
    </w:p>
    <w:p w14:paraId="2610A32F" w14:textId="3F73C5ED" w:rsidR="00D47621" w:rsidRPr="00032F87" w:rsidRDefault="00032F87" w:rsidP="00032F87">
      <w:pPr>
        <w:rPr>
          <w:ins w:id="42" w:author="王 骞玥" w:date="2024-10-16T15:46:00Z"/>
          <w:color w:val="FFFFFF" w:themeColor="background1"/>
          <w:rPrChange w:id="43" w:author="夏源" w:date="2024-10-22T14:46:00Z">
            <w:rPr>
              <w:ins w:id="44" w:author="王 骞玥" w:date="2024-10-16T15:46:00Z"/>
            </w:rPr>
          </w:rPrChange>
        </w:rPr>
      </w:pPr>
      <w:ins w:id="45" w:author="夏源" w:date="2024-10-22T14:44:00Z">
        <w:r w:rsidRPr="00032F87">
          <w:rPr>
            <w:color w:val="FFFFFF" w:themeColor="background1"/>
            <w:rPrChange w:id="46" w:author="夏源" w:date="2024-10-22T14:46:00Z">
              <w:rPr/>
            </w:rPrChange>
          </w:rPr>
          <w:t xml:space="preserve">deb http://mirrors.aliyun.com/ubuntu/ </w:t>
        </w:r>
      </w:ins>
      <w:ins w:id="47" w:author="夏源" w:date="2024-10-22T14:45:00Z">
        <w:r w:rsidRPr="00032F87">
          <w:rPr>
            <w:color w:val="FFFFFF" w:themeColor="background1"/>
            <w:rPrChange w:id="48" w:author="夏源" w:date="2024-10-22T14:46:00Z">
              <w:rPr/>
            </w:rPrChange>
          </w:rPr>
          <w:t xml:space="preserve">xenial </w:t>
        </w:r>
      </w:ins>
      <w:ins w:id="49" w:author="夏源" w:date="2024-10-22T14:44:00Z">
        <w:r w:rsidRPr="00032F87">
          <w:rPr>
            <w:color w:val="FFFFFF" w:themeColor="background1"/>
            <w:rPrChange w:id="50" w:author="夏源" w:date="2024-10-22T14:46:00Z">
              <w:rPr/>
            </w:rPrChange>
          </w:rPr>
          <w:t>-backports main restricted universe multiverse</w:t>
        </w:r>
      </w:ins>
    </w:p>
    <w:p w14:paraId="675104FC" w14:textId="77777777" w:rsidR="00D47621" w:rsidRPr="00032F87" w:rsidRDefault="00D47621"/>
    <w:p w14:paraId="2A391941" w14:textId="77777777" w:rsidR="00D47621" w:rsidRDefault="001B23F0">
      <w:r>
        <w:rPr>
          <w:rFonts w:hint="eastAsia"/>
        </w:rPr>
        <w:t>删除全部内容并修改为</w:t>
      </w:r>
    </w:p>
    <w:p w14:paraId="6B8AA70E" w14:textId="77777777" w:rsidR="00D47621" w:rsidRDefault="001B23F0">
      <w:bookmarkStart w:id="51" w:name="_Hlk180500685"/>
      <w:r>
        <w:rPr>
          <w:rFonts w:hint="eastAsia"/>
        </w:rPr>
        <w:t>deb http://mirrors.aliyun.com/ubuntu/ jammy main restricted universe multiverse</w:t>
      </w:r>
    </w:p>
    <w:p w14:paraId="4137B920" w14:textId="77777777" w:rsidR="00D47621" w:rsidRDefault="001B23F0">
      <w:r>
        <w:rPr>
          <w:rFonts w:hint="eastAsia"/>
        </w:rPr>
        <w:t xml:space="preserve">deb </w:t>
      </w:r>
      <w:hyperlink r:id="rId8" w:history="1">
        <w:r>
          <w:rPr>
            <w:rStyle w:val="a4"/>
            <w:rFonts w:hint="eastAsia"/>
          </w:rPr>
          <w:t>http://mirrors.aliyun.com/ubuntu/</w:t>
        </w:r>
      </w:hyperlink>
      <w:r>
        <w:rPr>
          <w:rFonts w:hint="eastAsia"/>
        </w:rPr>
        <w:t xml:space="preserve"> jammy-security main restricted universe multiverse</w:t>
      </w:r>
    </w:p>
    <w:p w14:paraId="11C5CFFA" w14:textId="77777777" w:rsidR="00D47621" w:rsidRDefault="001B23F0">
      <w:r>
        <w:rPr>
          <w:rFonts w:hint="eastAsia"/>
        </w:rPr>
        <w:t>deb http://mirrors.aliyun.com/ubuntu/ jammy-updates main restricted universe multiverse</w:t>
      </w:r>
    </w:p>
    <w:p w14:paraId="6CC86B01" w14:textId="77777777" w:rsidR="00D47621" w:rsidRDefault="001B23F0">
      <w:r>
        <w:rPr>
          <w:rFonts w:hint="eastAsia"/>
        </w:rPr>
        <w:t xml:space="preserve">deb </w:t>
      </w:r>
      <w:hyperlink r:id="rId9" w:history="1">
        <w:r>
          <w:rPr>
            <w:rStyle w:val="a4"/>
            <w:rFonts w:hint="eastAsia"/>
          </w:rPr>
          <w:t>http://mirrors.aliyun.com/ubuntu/</w:t>
        </w:r>
      </w:hyperlink>
      <w:r>
        <w:rPr>
          <w:rFonts w:hint="eastAsia"/>
        </w:rPr>
        <w:t xml:space="preserve"> jammy-backports main restricted universe multiverse</w:t>
      </w:r>
    </w:p>
    <w:bookmarkEnd w:id="51"/>
    <w:p w14:paraId="5FBE069D" w14:textId="77777777" w:rsidR="00D47621" w:rsidRDefault="001B23F0">
      <w:r>
        <w:rPr>
          <w:rFonts w:hint="eastAsia"/>
        </w:rPr>
        <w:t xml:space="preserve"># </w:t>
      </w:r>
      <w:r>
        <w:rPr>
          <w:rFonts w:hint="eastAsia"/>
        </w:rPr>
        <w:t>更新数据源</w:t>
      </w:r>
    </w:p>
    <w:p w14:paraId="18109B9D" w14:textId="77777777" w:rsidR="00D47621" w:rsidRDefault="001B23F0">
      <w:r>
        <w:rPr>
          <w:rFonts w:hint="eastAsia"/>
        </w:rPr>
        <w:t>apt-get update</w:t>
      </w:r>
    </w:p>
    <w:p w14:paraId="502EA310" w14:textId="77777777" w:rsidR="00D47621" w:rsidRDefault="00D47621"/>
    <w:p w14:paraId="28326C2A" w14:textId="77777777" w:rsidR="00D47621" w:rsidRDefault="001B23F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二．安装</w:t>
      </w:r>
      <w:r>
        <w:rPr>
          <w:rFonts w:hint="eastAsia"/>
          <w:sz w:val="28"/>
          <w:szCs w:val="28"/>
        </w:rPr>
        <w:t>docker</w:t>
      </w:r>
    </w:p>
    <w:p w14:paraId="316C4872" w14:textId="77777777" w:rsidR="00D47621" w:rsidRDefault="001B23F0">
      <w:r>
        <w:rPr>
          <w:rFonts w:hint="eastAsia"/>
        </w:rPr>
        <w:t xml:space="preserve">1. </w:t>
      </w:r>
      <w:r>
        <w:rPr>
          <w:rFonts w:hint="eastAsia"/>
        </w:rPr>
        <w:t>更新数据源</w:t>
      </w:r>
    </w:p>
    <w:p w14:paraId="2224184E" w14:textId="77777777" w:rsidR="00D47621" w:rsidRDefault="001B23F0">
      <w:r>
        <w:rPr>
          <w:rFonts w:hint="eastAsia"/>
        </w:rPr>
        <w:t>apt-get update</w:t>
      </w:r>
    </w:p>
    <w:p w14:paraId="5DC52879" w14:textId="77777777" w:rsidR="00D47621" w:rsidRDefault="001B23F0">
      <w:pPr>
        <w:numPr>
          <w:ilvl w:val="0"/>
          <w:numId w:val="2"/>
        </w:numPr>
      </w:pPr>
      <w:r>
        <w:rPr>
          <w:rFonts w:hint="eastAsia"/>
        </w:rPr>
        <w:t>安装</w:t>
      </w:r>
      <w:r>
        <w:rPr>
          <w:rFonts w:hint="eastAsia"/>
        </w:rPr>
        <w:t>docker</w:t>
      </w:r>
      <w:r>
        <w:rPr>
          <w:rFonts w:hint="eastAsia"/>
        </w:rPr>
        <w:t>所需依赖</w:t>
      </w:r>
    </w:p>
    <w:p w14:paraId="6FAE9660" w14:textId="77777777" w:rsidR="00D47621" w:rsidRDefault="001B23F0">
      <w:r>
        <w:rPr>
          <w:rFonts w:hint="eastAsia"/>
        </w:rPr>
        <w:t>apt-get -y install apt-transport-https ca-certificates curl software-properties-common</w:t>
      </w:r>
    </w:p>
    <w:p w14:paraId="17CBDAB6" w14:textId="77777777" w:rsidR="00D47621" w:rsidRDefault="001B23F0">
      <w:pPr>
        <w:numPr>
          <w:ilvl w:val="0"/>
          <w:numId w:val="2"/>
        </w:numPr>
      </w:pPr>
      <w:r>
        <w:rPr>
          <w:rFonts w:hint="eastAsia"/>
        </w:rPr>
        <w:t>安装</w:t>
      </w:r>
      <w:r>
        <w:rPr>
          <w:rFonts w:hint="eastAsia"/>
        </w:rPr>
        <w:t>GPG</w:t>
      </w:r>
      <w:r>
        <w:rPr>
          <w:rFonts w:hint="eastAsia"/>
        </w:rPr>
        <w:t>证书</w:t>
      </w:r>
    </w:p>
    <w:p w14:paraId="02923916" w14:textId="77777777" w:rsidR="00D47621" w:rsidRDefault="001B23F0">
      <w:r>
        <w:rPr>
          <w:rFonts w:hint="eastAsia"/>
        </w:rPr>
        <w:lastRenderedPageBreak/>
        <w:t xml:space="preserve">curl -fsSL </w:t>
      </w:r>
      <w:hyperlink r:id="rId10" w:history="1">
        <w:r>
          <w:rPr>
            <w:rFonts w:hint="eastAsia"/>
          </w:rPr>
          <w:t>http://mirrors.aliyun.com/docker-ce/linux/ubuntu/gpg</w:t>
        </w:r>
      </w:hyperlink>
      <w:r>
        <w:rPr>
          <w:rFonts w:hint="eastAsia"/>
        </w:rPr>
        <w:t xml:space="preserve"> | apt-key add -</w:t>
      </w:r>
    </w:p>
    <w:p w14:paraId="3EA4A09D" w14:textId="77777777" w:rsidR="00D47621" w:rsidRDefault="001B23F0">
      <w:r>
        <w:rPr>
          <w:rFonts w:hint="eastAsia"/>
        </w:rPr>
        <w:t>add-apt-repository "deb [arch=amd64] http://mirrors.aliyun.com/docker-ce/linux/ubuntu $(lsb_release -cs) stable"</w:t>
      </w:r>
      <w:r>
        <w:rPr>
          <w:rFonts w:hint="eastAsia"/>
        </w:rPr>
        <w:t>（增加阿里云数据源）</w:t>
      </w:r>
    </w:p>
    <w:p w14:paraId="4CB2738A" w14:textId="77777777" w:rsidR="00D47621" w:rsidRDefault="001B23F0">
      <w:pPr>
        <w:numPr>
          <w:ilvl w:val="0"/>
          <w:numId w:val="2"/>
        </w:numPr>
      </w:pPr>
      <w:r>
        <w:rPr>
          <w:rFonts w:hint="eastAsia"/>
        </w:rPr>
        <w:t>更新并安装</w:t>
      </w:r>
      <w:r>
        <w:rPr>
          <w:rFonts w:hint="eastAsia"/>
        </w:rPr>
        <w:t>Docker CE</w:t>
      </w:r>
    </w:p>
    <w:p w14:paraId="75075111" w14:textId="77777777" w:rsidR="00D47621" w:rsidRDefault="001B23F0">
      <w:r>
        <w:rPr>
          <w:rFonts w:hint="eastAsia"/>
        </w:rPr>
        <w:t>apt-get update &amp;&amp; apt-get install -y docker-ce</w:t>
      </w:r>
    </w:p>
    <w:p w14:paraId="34BDF482" w14:textId="77777777" w:rsidR="00D47621" w:rsidRDefault="001B23F0">
      <w:pPr>
        <w:numPr>
          <w:ilvl w:val="0"/>
          <w:numId w:val="2"/>
        </w:numPr>
      </w:pPr>
      <w:r>
        <w:rPr>
          <w:rFonts w:hint="eastAsia"/>
        </w:rPr>
        <w:t>查看版本</w:t>
      </w:r>
    </w:p>
    <w:p w14:paraId="7459F896" w14:textId="3AA28BE0" w:rsidR="00BF4A53" w:rsidRDefault="001B23F0">
      <w:r>
        <w:t>docker version</w:t>
      </w:r>
      <w:r>
        <w:rPr>
          <w:rFonts w:hint="eastAsia"/>
        </w:rPr>
        <w:t xml:space="preserve"> </w:t>
      </w:r>
    </w:p>
    <w:p w14:paraId="749DD3E1" w14:textId="08DCF41C" w:rsidR="00D47621" w:rsidRDefault="001B23F0">
      <w:pPr>
        <w:rPr>
          <w:ins w:id="52" w:author="夏源" w:date="2024-10-22T15:39:00Z"/>
        </w:rPr>
      </w:pPr>
      <w:r>
        <w:rPr>
          <w:rFonts w:hint="eastAsia"/>
        </w:rPr>
        <w:t>应包含</w:t>
      </w:r>
      <w:r>
        <w:rPr>
          <w:rFonts w:hint="eastAsia"/>
        </w:rPr>
        <w:t xml:space="preserve">client </w:t>
      </w:r>
      <w:r>
        <w:rPr>
          <w:rFonts w:hint="eastAsia"/>
        </w:rPr>
        <w:t>和</w:t>
      </w:r>
      <w:r>
        <w:rPr>
          <w:rFonts w:hint="eastAsia"/>
        </w:rPr>
        <w:t>server</w:t>
      </w:r>
    </w:p>
    <w:p w14:paraId="1F8D8095" w14:textId="29A0AB1F" w:rsidR="00BF4A53" w:rsidRDefault="00BF4A53">
      <w:ins w:id="53" w:author="夏源" w:date="2024-10-22T15:39:00Z">
        <w:r>
          <w:rPr>
            <w:noProof/>
          </w:rPr>
          <w:drawing>
            <wp:inline distT="0" distB="0" distL="0" distR="0" wp14:anchorId="13D18454" wp14:editId="7D3170FD">
              <wp:extent cx="5274310" cy="5563235"/>
              <wp:effectExtent l="0" t="0" r="2540" b="0"/>
              <wp:docPr id="16" name="图片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55632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5D6593E" w14:textId="77777777" w:rsidR="00D47621" w:rsidRDefault="001B23F0">
      <w:pPr>
        <w:numPr>
          <w:ilvl w:val="0"/>
          <w:numId w:val="2"/>
        </w:numPr>
      </w:pPr>
      <w:r>
        <w:t>配置加速器</w:t>
      </w:r>
    </w:p>
    <w:p w14:paraId="6B2A9F20" w14:textId="77777777" w:rsidR="00D47621" w:rsidRDefault="001B23F0">
      <w:pPr>
        <w:rPr>
          <w:ins w:id="54" w:author="王 骞玥" w:date="2024-10-16T15:47:00Z"/>
        </w:rPr>
      </w:pPr>
      <w:r>
        <w:t>由于网络原因，我们在</w:t>
      </w:r>
      <w:r>
        <w:t xml:space="preserve"> pull Image </w:t>
      </w:r>
      <w:r>
        <w:t>的时候，从</w:t>
      </w:r>
      <w:r>
        <w:t xml:space="preserve"> `Docker Hub` </w:t>
      </w:r>
      <w:r>
        <w:t>上下载会很慢</w:t>
      </w:r>
      <w:r>
        <w:rPr>
          <w:rFonts w:hint="eastAsia"/>
        </w:rPr>
        <w:t>，</w:t>
      </w:r>
      <w:r>
        <w:t>所以，国内的</w:t>
      </w:r>
      <w:r>
        <w:t xml:space="preserve"> Docker </w:t>
      </w:r>
      <w:r>
        <w:t>爱好者们就添加了一些国内的镜像</w:t>
      </w:r>
      <w:r>
        <w:t xml:space="preserve"> (mirror),</w:t>
      </w:r>
      <w:r>
        <w:t>方便大家使用。</w:t>
      </w:r>
    </w:p>
    <w:p w14:paraId="5D277546" w14:textId="77777777" w:rsidR="00D47621" w:rsidRDefault="00D47621">
      <w:pPr>
        <w:rPr>
          <w:ins w:id="55" w:author="王 骞玥" w:date="2024-10-16T15:47:00Z"/>
        </w:rPr>
      </w:pPr>
    </w:p>
    <w:p w14:paraId="4DCAF8F0" w14:textId="77777777" w:rsidR="00D47621" w:rsidRDefault="001B23F0">
      <w:pPr>
        <w:rPr>
          <w:ins w:id="56" w:author="王 骞玥" w:date="2024-10-16T15:48:00Z"/>
        </w:rPr>
      </w:pPr>
      <w:ins w:id="57" w:author="王 骞玥" w:date="2024-10-16T15:48:00Z">
        <w:r>
          <w:rPr>
            <w:rFonts w:hint="eastAsia"/>
          </w:rPr>
          <w:t>可以参考此处选择可用的国内镜像加速器地址</w:t>
        </w:r>
      </w:ins>
    </w:p>
    <w:p w14:paraId="7EBCE859" w14:textId="77777777" w:rsidR="00D47621" w:rsidRDefault="001B23F0">
      <w:pPr>
        <w:rPr>
          <w:ins w:id="58" w:author="王 骞玥" w:date="2024-10-16T15:48:00Z"/>
        </w:rPr>
      </w:pPr>
      <w:ins w:id="59" w:author="王 骞玥" w:date="2024-10-16T15:48:00Z">
        <w:r>
          <w:fldChar w:fldCharType="begin"/>
        </w:r>
        <w:r>
          <w:instrText xml:space="preserve"> HYPERLINK "https://cloud.tencent.com/developer/article/2434428" </w:instrText>
        </w:r>
        <w:r>
          <w:fldChar w:fldCharType="separate"/>
        </w:r>
        <w:r>
          <w:rPr>
            <w:rStyle w:val="a3"/>
          </w:rPr>
          <w:t>国内无法拉取</w:t>
        </w:r>
        <w:r>
          <w:rPr>
            <w:rStyle w:val="a3"/>
          </w:rPr>
          <w:t>Docker</w:t>
        </w:r>
        <w:r>
          <w:rPr>
            <w:rStyle w:val="a3"/>
          </w:rPr>
          <w:t>镜像了？这些方法拯救你的</w:t>
        </w:r>
        <w:r>
          <w:rPr>
            <w:rStyle w:val="a3"/>
          </w:rPr>
          <w:t>Docker-</w:t>
        </w:r>
        <w:r>
          <w:rPr>
            <w:rStyle w:val="a3"/>
          </w:rPr>
          <w:t>腾讯云开发者社区</w:t>
        </w:r>
        <w:r>
          <w:rPr>
            <w:rStyle w:val="a3"/>
          </w:rPr>
          <w:t>-</w:t>
        </w:r>
        <w:r>
          <w:rPr>
            <w:rStyle w:val="a3"/>
          </w:rPr>
          <w:t>腾讯云</w:t>
        </w:r>
        <w:r>
          <w:rPr>
            <w:rStyle w:val="a3"/>
          </w:rPr>
          <w:t xml:space="preserve"> (tencent.com)</w:t>
        </w:r>
        <w:r>
          <w:rPr>
            <w:rStyle w:val="a4"/>
          </w:rPr>
          <w:fldChar w:fldCharType="end"/>
        </w:r>
      </w:ins>
    </w:p>
    <w:p w14:paraId="302AA461" w14:textId="77777777" w:rsidR="00D47621" w:rsidRDefault="00D47621"/>
    <w:p w14:paraId="6EF0F56D" w14:textId="77777777" w:rsidR="00D47621" w:rsidRDefault="001B23F0">
      <w:pPr>
        <w:rPr>
          <w:del w:id="60" w:author="王 骞玥" w:date="2024-10-16T15:48:00Z"/>
        </w:rPr>
      </w:pPr>
      <w:del w:id="61" w:author="王 骞玥" w:date="2024-10-16T15:48:00Z">
        <w:r>
          <w:rPr>
            <w:rFonts w:hint="eastAsia"/>
          </w:rPr>
          <w:delText>#</w:delText>
        </w:r>
        <w:r>
          <w:rPr>
            <w:rFonts w:hint="eastAsia"/>
          </w:rPr>
          <w:delText>点击阿里云链接</w:delText>
        </w:r>
        <w:r>
          <w:delText>https://promotion.aliyun.com/ntms/act/qwbk.html?userCode=hgqku7c5</w:delText>
        </w:r>
        <w:r>
          <w:rPr>
            <w:rFonts w:hint="eastAsia"/>
          </w:rPr>
          <w:delText>，</w:delText>
        </w:r>
      </w:del>
    </w:p>
    <w:p w14:paraId="2D044EC9" w14:textId="77777777" w:rsidR="00D47621" w:rsidRDefault="001B23F0">
      <w:pPr>
        <w:rPr>
          <w:del w:id="62" w:author="王 骞玥" w:date="2024-10-16T15:48:00Z"/>
        </w:rPr>
      </w:pPr>
      <w:del w:id="63" w:author="王 骞玥" w:date="2024-10-16T15:48:00Z">
        <w:r>
          <w:rPr>
            <w:rFonts w:hint="eastAsia"/>
          </w:rPr>
          <w:delText>搜索“容器镜像服务”</w:delText>
        </w:r>
      </w:del>
    </w:p>
    <w:p w14:paraId="194F35FC" w14:textId="77777777" w:rsidR="00D47621" w:rsidRDefault="001B23F0">
      <w:pPr>
        <w:rPr>
          <w:del w:id="64" w:author="王 骞玥" w:date="2024-10-16T15:48:00Z"/>
        </w:rPr>
      </w:pPr>
      <w:del w:id="65" w:author="王 骞玥" w:date="2024-10-16T15:48:00Z">
        <w:r>
          <w:rPr>
            <w:rFonts w:hint="eastAsia"/>
            <w:noProof/>
          </w:rPr>
          <w:drawing>
            <wp:inline distT="0" distB="0" distL="114300" distR="114300" wp14:anchorId="0C0DA8AC" wp14:editId="030C7C7F">
              <wp:extent cx="5272405" cy="1804670"/>
              <wp:effectExtent l="0" t="0" r="10795" b="11430"/>
              <wp:docPr id="5" name="图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图片 1"/>
                      <pic:cNvPicPr>
                        <a:picLocks noChangeAspect="1"/>
                      </pic:cNvPicPr>
                    </pic:nvPicPr>
                    <pic:blipFill>
                      <a:blip r:embed="rId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2405" cy="1804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0ED6CA89" w14:textId="77777777" w:rsidR="00D47621" w:rsidRDefault="001B23F0">
      <w:pPr>
        <w:rPr>
          <w:del w:id="66" w:author="王 骞玥" w:date="2024-10-16T15:48:00Z"/>
        </w:rPr>
      </w:pPr>
      <w:del w:id="67" w:author="王 骞玥" w:date="2024-10-16T15:48:00Z">
        <w:r>
          <w:rPr>
            <w:rFonts w:hint="eastAsia"/>
          </w:rPr>
          <w:delText>选择容器镜像服务并免费试用</w:delText>
        </w:r>
      </w:del>
    </w:p>
    <w:p w14:paraId="61248FE8" w14:textId="77777777" w:rsidR="00D47621" w:rsidRDefault="001B23F0">
      <w:pPr>
        <w:rPr>
          <w:del w:id="68" w:author="王 骞玥" w:date="2024-10-16T15:48:00Z"/>
        </w:rPr>
      </w:pPr>
      <w:del w:id="69" w:author="王 骞玥" w:date="2024-10-16T15:48:00Z">
        <w:r>
          <w:rPr>
            <w:rFonts w:hint="eastAsia"/>
            <w:noProof/>
          </w:rPr>
          <w:drawing>
            <wp:inline distT="0" distB="0" distL="114300" distR="114300" wp14:anchorId="1110B57C" wp14:editId="490F0302">
              <wp:extent cx="5267960" cy="2368550"/>
              <wp:effectExtent l="0" t="0" r="2540" b="6350"/>
              <wp:docPr id="6" name="图片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" name="图片 2"/>
                      <pic:cNvPicPr>
                        <a:picLocks noChangeAspect="1"/>
                      </pic:cNvPicPr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67960" cy="2368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52B1A294" w14:textId="77777777" w:rsidR="00D47621" w:rsidRDefault="001B23F0">
      <w:r>
        <w:rPr>
          <w:rFonts w:hint="eastAsia"/>
        </w:rPr>
        <w:t>#</w:t>
      </w:r>
      <w:r>
        <w:rPr>
          <w:rFonts w:hint="eastAsia"/>
        </w:rPr>
        <w:t>选择镜像加速器，复制加速器地址（个人专属加速器地址）</w:t>
      </w:r>
    </w:p>
    <w:p w14:paraId="03B6E5CE" w14:textId="77777777" w:rsidR="00D47621" w:rsidRDefault="001B23F0">
      <w:ins w:id="70" w:author="王 骞玥" w:date="2024-10-16T15:49:00Z">
        <w:r>
          <w:fldChar w:fldCharType="begin"/>
        </w:r>
        <w:r>
          <w:instrText xml:space="preserve"> HYPERLINK "https://cloud.tencent.com/developer/tools/blog-entry?target=https%3A%2F%2Fdocker.m.daocloud.io%2F&amp;source=article&amp;objectId=2434428" \t "_blank" </w:instrText>
        </w:r>
        <w:r>
          <w:fldChar w:fldCharType="separate"/>
        </w:r>
        <w:r>
          <w:rPr>
            <w:rStyle w:val="a4"/>
            <w:rFonts w:ascii="PingFang SC" w:hAnsi="PingFang SC"/>
            <w:color w:val="0052D9"/>
            <w:szCs w:val="21"/>
            <w:shd w:val="clear" w:color="auto" w:fill="FFFFFF"/>
          </w:rPr>
          <w:t>https://docker.m.daocloud.io</w:t>
        </w:r>
        <w:r>
          <w:rPr>
            <w:rStyle w:val="a4"/>
            <w:rFonts w:ascii="PingFang SC" w:hAnsi="PingFang SC"/>
            <w:color w:val="0052D9"/>
            <w:szCs w:val="21"/>
            <w:shd w:val="clear" w:color="auto" w:fill="FFFFFF"/>
          </w:rPr>
          <w:fldChar w:fldCharType="end"/>
        </w:r>
      </w:ins>
      <w:del w:id="71" w:author="王 骞玥" w:date="2024-10-16T15:49:00Z">
        <w:r>
          <w:fldChar w:fldCharType="begin"/>
        </w:r>
        <w:r>
          <w:delInstrText xml:space="preserve"> HYPERLINK "https://6pcjf7jn.mirror.aliyuncs.com" </w:delInstrText>
        </w:r>
        <w:r>
          <w:fldChar w:fldCharType="separate"/>
        </w:r>
        <w:r>
          <w:delText>https://6pcjf7jn.mirror.aliyuncs.com</w:delText>
        </w:r>
        <w:r>
          <w:fldChar w:fldCharType="end"/>
        </w:r>
      </w:del>
      <w:r>
        <w:rPr>
          <w:rFonts w:hint="eastAsia"/>
        </w:rPr>
        <w:t>（使用自己的地址）</w:t>
      </w:r>
    </w:p>
    <w:p w14:paraId="1A9AC1BE" w14:textId="77777777" w:rsidR="00D47621" w:rsidRDefault="001B23F0">
      <w:r>
        <w:rPr>
          <w:rFonts w:hint="eastAsia"/>
        </w:rPr>
        <w:t>#</w:t>
      </w:r>
      <w:r>
        <w:rPr>
          <w:rFonts w:hint="eastAsia"/>
        </w:rPr>
        <w:t>创建</w:t>
      </w:r>
      <w:r>
        <w:rPr>
          <w:rFonts w:hint="eastAsia"/>
        </w:rPr>
        <w:t>/etc/docker/daemon.json</w:t>
      </w:r>
      <w:r>
        <w:rPr>
          <w:rFonts w:hint="eastAsia"/>
        </w:rPr>
        <w:t>文件</w:t>
      </w:r>
    </w:p>
    <w:p w14:paraId="3E074873" w14:textId="77777777" w:rsidR="00D47621" w:rsidRDefault="001B23F0">
      <w:r>
        <w:t xml:space="preserve">vi </w:t>
      </w:r>
      <w:r>
        <w:rPr>
          <w:rFonts w:hint="eastAsia"/>
        </w:rPr>
        <w:t>/etc/docker/daemon.json</w:t>
      </w:r>
    </w:p>
    <w:p w14:paraId="387346FC" w14:textId="77777777" w:rsidR="00D47621" w:rsidRDefault="001B23F0">
      <w:r>
        <w:rPr>
          <w:rFonts w:hint="eastAsia"/>
        </w:rPr>
        <w:t>写入以下内容：</w:t>
      </w:r>
    </w:p>
    <w:p w14:paraId="3976F7E8" w14:textId="77777777" w:rsidR="00D47621" w:rsidRDefault="001B23F0">
      <w:r>
        <w:t>{</w:t>
      </w:r>
    </w:p>
    <w:p w14:paraId="24114843" w14:textId="77777777" w:rsidR="00D47621" w:rsidRDefault="001B23F0">
      <w:r>
        <w:tab/>
        <w:t>"registry-mirrors":["</w:t>
      </w:r>
      <w:ins w:id="72" w:author="王 骞玥" w:date="2024-10-16T15:49:00Z">
        <w:r>
          <w:fldChar w:fldCharType="begin"/>
        </w:r>
        <w:r>
          <w:instrText xml:space="preserve"> HYPERLINK "https://cloud.tencent.com/developer/tools/blog-entry?target=https%3A%2F%2Fdocker.m.daocloud.io%2F&amp;source=article&amp;objectId=2434428" \t "_blank" </w:instrText>
        </w:r>
        <w:r>
          <w:fldChar w:fldCharType="separate"/>
        </w:r>
        <w:r>
          <w:rPr>
            <w:rStyle w:val="a4"/>
            <w:rFonts w:ascii="PingFang SC" w:hAnsi="PingFang SC"/>
            <w:color w:val="0052D9"/>
            <w:szCs w:val="21"/>
            <w:shd w:val="clear" w:color="auto" w:fill="FFFFFF"/>
          </w:rPr>
          <w:t>https://docker.m.daocloud.io</w:t>
        </w:r>
        <w:r>
          <w:rPr>
            <w:rStyle w:val="a4"/>
            <w:rFonts w:ascii="PingFang SC" w:hAnsi="PingFang SC"/>
            <w:color w:val="0052D9"/>
            <w:szCs w:val="21"/>
            <w:shd w:val="clear" w:color="auto" w:fill="FFFFFF"/>
          </w:rPr>
          <w:fldChar w:fldCharType="end"/>
        </w:r>
      </w:ins>
      <w:del w:id="73" w:author="王 骞玥" w:date="2024-10-16T15:49:00Z">
        <w:r>
          <w:delText>https://6pcjf7jn.mirror.aliyuncs.com</w:delText>
        </w:r>
      </w:del>
      <w:r>
        <w:t>"]</w:t>
      </w:r>
    </w:p>
    <w:p w14:paraId="460E0908" w14:textId="77777777" w:rsidR="00D47621" w:rsidRDefault="001B23F0">
      <w:r>
        <w:t>}</w:t>
      </w:r>
    </w:p>
    <w:p w14:paraId="237D57D1" w14:textId="77777777" w:rsidR="00D47621" w:rsidRDefault="001B23F0">
      <w:r>
        <w:rPr>
          <w:rFonts w:hint="eastAsia"/>
        </w:rPr>
        <w:t>#</w:t>
      </w:r>
      <w:r>
        <w:rPr>
          <w:rFonts w:hint="eastAsia"/>
        </w:rPr>
        <w:t>重启</w:t>
      </w:r>
      <w:r>
        <w:rPr>
          <w:rFonts w:hint="eastAsia"/>
        </w:rPr>
        <w:t>docker</w:t>
      </w:r>
    </w:p>
    <w:p w14:paraId="1A9EB396" w14:textId="77777777" w:rsidR="00D47621" w:rsidRDefault="001B23F0">
      <w:r>
        <w:rPr>
          <w:rFonts w:hint="eastAsia"/>
        </w:rPr>
        <w:t>systemctl restart docker</w:t>
      </w:r>
    </w:p>
    <w:p w14:paraId="555C3FFB" w14:textId="77777777" w:rsidR="00D47621" w:rsidRDefault="001B23F0">
      <w:r>
        <w:rPr>
          <w:rFonts w:hint="eastAsia"/>
        </w:rPr>
        <w:t>#</w:t>
      </w:r>
      <w:r>
        <w:rPr>
          <w:rFonts w:hint="eastAsia"/>
        </w:rPr>
        <w:t>验证配置是否成功</w:t>
      </w:r>
    </w:p>
    <w:p w14:paraId="4F0F6CC1" w14:textId="77777777" w:rsidR="00D47621" w:rsidRDefault="001B23F0">
      <w:r>
        <w:rPr>
          <w:rFonts w:hint="eastAsia"/>
        </w:rPr>
        <w:t>docker info</w:t>
      </w:r>
    </w:p>
    <w:p w14:paraId="1DCC0986" w14:textId="77777777" w:rsidR="00D47621" w:rsidRDefault="001B23F0">
      <w:r>
        <w:rPr>
          <w:rFonts w:hint="eastAsia"/>
          <w:noProof/>
        </w:rPr>
        <w:drawing>
          <wp:inline distT="0" distB="0" distL="114300" distR="114300" wp14:anchorId="5FF32D9B" wp14:editId="0F2970E6">
            <wp:extent cx="2857500" cy="495300"/>
            <wp:effectExtent l="0" t="0" r="0" b="0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61240" w14:textId="054524B4" w:rsidR="00D47621" w:rsidRDefault="00E17F09">
      <w:ins w:id="74" w:author="夏源" w:date="2024-10-22T15:40:00Z">
        <w:r>
          <w:rPr>
            <w:noProof/>
          </w:rPr>
          <w:lastRenderedPageBreak/>
          <w:drawing>
            <wp:inline distT="0" distB="0" distL="0" distR="0" wp14:anchorId="489DD120" wp14:editId="5ACEA503">
              <wp:extent cx="5274310" cy="4517390"/>
              <wp:effectExtent l="0" t="0" r="2540" b="0"/>
              <wp:docPr id="19" name="图片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45173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3470069" w14:textId="77777777" w:rsidR="00D47621" w:rsidRDefault="001B23F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三．</w:t>
      </w:r>
      <w:r>
        <w:rPr>
          <w:sz w:val="28"/>
          <w:szCs w:val="28"/>
        </w:rPr>
        <w:t>安装</w:t>
      </w:r>
      <w:r>
        <w:rPr>
          <w:sz w:val="28"/>
          <w:szCs w:val="28"/>
        </w:rPr>
        <w:t xml:space="preserve"> Tomcat</w:t>
      </w:r>
    </w:p>
    <w:p w14:paraId="25E789D9" w14:textId="77777777" w:rsidR="00D47621" w:rsidRDefault="001B23F0">
      <w:r>
        <w:rPr>
          <w:rFonts w:hint="eastAsia"/>
        </w:rPr>
        <w:t>#</w:t>
      </w:r>
      <w:r>
        <w:rPr>
          <w:rFonts w:hint="eastAsia"/>
        </w:rPr>
        <w:t>下载</w:t>
      </w:r>
      <w:r>
        <w:rPr>
          <w:rFonts w:hint="eastAsia"/>
        </w:rPr>
        <w:t>tomcat</w:t>
      </w:r>
      <w:r>
        <w:rPr>
          <w:rFonts w:hint="eastAsia"/>
        </w:rPr>
        <w:t>镜像</w:t>
      </w:r>
    </w:p>
    <w:p w14:paraId="3EA00B2B" w14:textId="77777777" w:rsidR="00D47621" w:rsidRDefault="001B23F0">
      <w:r>
        <w:t>docker pull tomcat</w:t>
      </w:r>
    </w:p>
    <w:p w14:paraId="1CD95973" w14:textId="77777777" w:rsidR="00D47621" w:rsidRDefault="001B23F0">
      <w:r>
        <w:t xml:space="preserve">docker </w:t>
      </w:r>
      <w:r>
        <w:rPr>
          <w:rFonts w:hint="eastAsia"/>
        </w:rPr>
        <w:t>images</w:t>
      </w:r>
      <w:r>
        <w:rPr>
          <w:rFonts w:hint="eastAsia"/>
        </w:rPr>
        <w:t>（查看镜像）</w:t>
      </w:r>
    </w:p>
    <w:p w14:paraId="594948AC" w14:textId="77777777" w:rsidR="00D47621" w:rsidRDefault="001B23F0">
      <w:r>
        <w:rPr>
          <w:rFonts w:hint="eastAsia"/>
          <w:noProof/>
        </w:rPr>
        <w:drawing>
          <wp:inline distT="0" distB="0" distL="114300" distR="114300" wp14:anchorId="43DCD603" wp14:editId="0A0AFC3F">
            <wp:extent cx="4362450" cy="469900"/>
            <wp:effectExtent l="0" t="0" r="6350" b="0"/>
            <wp:docPr id="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5DBA7" w14:textId="77777777" w:rsidR="00D47621" w:rsidRDefault="001B23F0">
      <w:r>
        <w:rPr>
          <w:rFonts w:hint="eastAsia"/>
        </w:rPr>
        <w:t>#</w:t>
      </w:r>
      <w:r>
        <w:rPr>
          <w:rFonts w:hint="eastAsia"/>
        </w:rPr>
        <w:t>运行</w:t>
      </w:r>
      <w:r>
        <w:rPr>
          <w:rFonts w:hint="eastAsia"/>
        </w:rPr>
        <w:t>tomcat</w:t>
      </w:r>
    </w:p>
    <w:p w14:paraId="23788876" w14:textId="0A457E62" w:rsidR="00D47621" w:rsidRDefault="001B23F0">
      <w:pPr>
        <w:rPr>
          <w:ins w:id="75" w:author="夏源" w:date="2024-10-22T15:41:00Z"/>
        </w:rPr>
      </w:pPr>
      <w:r>
        <w:rPr>
          <w:rFonts w:hint="eastAsia"/>
        </w:rPr>
        <w:t>docker run -d -p 8080:8080 tomcat</w:t>
      </w:r>
    </w:p>
    <w:p w14:paraId="270E1F30" w14:textId="14A8FCB1" w:rsidR="00AE49E8" w:rsidRDefault="00AE49E8">
      <w:ins w:id="76" w:author="夏源" w:date="2024-10-22T15:41:00Z">
        <w:r>
          <w:rPr>
            <w:noProof/>
          </w:rPr>
          <w:drawing>
            <wp:inline distT="0" distB="0" distL="0" distR="0" wp14:anchorId="31F2D4C3" wp14:editId="072318F7">
              <wp:extent cx="5274310" cy="2019935"/>
              <wp:effectExtent l="0" t="0" r="2540" b="0"/>
              <wp:docPr id="20" name="图片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0199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217D4D5" w14:textId="77777777" w:rsidR="00D47621" w:rsidRDefault="001B23F0">
      <w:r>
        <w:rPr>
          <w:rFonts w:hint="eastAsia"/>
        </w:rPr>
        <w:lastRenderedPageBreak/>
        <w:t>#</w:t>
      </w:r>
      <w:r>
        <w:rPr>
          <w:rFonts w:hint="eastAsia"/>
        </w:rPr>
        <w:t>测试</w:t>
      </w:r>
      <w:r>
        <w:rPr>
          <w:rFonts w:hint="eastAsia"/>
        </w:rPr>
        <w:t>tomcat</w:t>
      </w:r>
    </w:p>
    <w:p w14:paraId="474CD189" w14:textId="77777777" w:rsidR="00D47621" w:rsidRDefault="001B23F0">
      <w:r>
        <w:rPr>
          <w:rFonts w:hint="eastAsia"/>
        </w:rPr>
        <w:t>浏览器中输入</w:t>
      </w:r>
      <w:r>
        <w:rPr>
          <w:rFonts w:hint="eastAsia"/>
        </w:rPr>
        <w:t>ip</w:t>
      </w:r>
      <w:r>
        <w:rPr>
          <w:rFonts w:hint="eastAsia"/>
        </w:rPr>
        <w:t>：</w:t>
      </w:r>
      <w:r>
        <w:rPr>
          <w:rFonts w:hint="eastAsia"/>
        </w:rPr>
        <w:t>8080</w:t>
      </w:r>
      <w:r>
        <w:rPr>
          <w:rFonts w:hint="eastAsia"/>
        </w:rPr>
        <w:t>，是否进入</w:t>
      </w:r>
      <w:r>
        <w:rPr>
          <w:rFonts w:hint="eastAsia"/>
        </w:rPr>
        <w:t>tomcat</w:t>
      </w:r>
      <w:r>
        <w:rPr>
          <w:rFonts w:hint="eastAsia"/>
        </w:rPr>
        <w:t>登录界面</w:t>
      </w:r>
    </w:p>
    <w:p w14:paraId="690F4CA9" w14:textId="77777777" w:rsidR="00D47621" w:rsidRDefault="001B23F0">
      <w:r>
        <w:rPr>
          <w:noProof/>
        </w:rPr>
        <w:drawing>
          <wp:inline distT="0" distB="0" distL="114300" distR="114300" wp14:anchorId="627BB77B" wp14:editId="41B047BE">
            <wp:extent cx="3310422" cy="1938406"/>
            <wp:effectExtent l="0" t="0" r="4445" b="508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0289" cy="195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CBB6" w14:textId="77777777" w:rsidR="00D47621" w:rsidRDefault="001B23F0">
      <w:r>
        <w:rPr>
          <w:rFonts w:hint="eastAsia"/>
        </w:rPr>
        <w:t>若</w:t>
      </w:r>
      <w:r>
        <w:rPr>
          <w:rFonts w:hint="eastAsia"/>
        </w:rPr>
        <w:t>Tomcat:HTTP</w:t>
      </w:r>
      <w:r>
        <w:rPr>
          <w:rFonts w:hint="eastAsia"/>
        </w:rPr>
        <w:t>状态</w:t>
      </w:r>
      <w:r>
        <w:rPr>
          <w:rFonts w:hint="eastAsia"/>
        </w:rPr>
        <w:t xml:space="preserve"> 404</w:t>
      </w:r>
      <w:r>
        <w:rPr>
          <w:rFonts w:hint="eastAsia"/>
        </w:rPr>
        <w:t>，有可能是</w:t>
      </w:r>
      <w:r>
        <w:rPr>
          <w:rFonts w:hint="eastAsia"/>
        </w:rPr>
        <w:t>Tomcat</w:t>
      </w:r>
      <w:r>
        <w:rPr>
          <w:rFonts w:hint="eastAsia"/>
        </w:rPr>
        <w:t>版本太新（</w:t>
      </w:r>
      <w:r>
        <w:rPr>
          <w:rFonts w:hint="eastAsia"/>
        </w:rPr>
        <w:t>Tomcat/10.0.</w:t>
      </w:r>
      <w:r>
        <w:rPr>
          <w:rFonts w:hint="eastAsia"/>
        </w:rPr>
        <w:t>），解决方法如下：</w:t>
      </w:r>
    </w:p>
    <w:p w14:paraId="1F1FB034" w14:textId="77777777" w:rsidR="00D47621" w:rsidRDefault="001B23F0">
      <w:r>
        <w:rPr>
          <w:rFonts w:hint="eastAsia"/>
        </w:rPr>
        <w:t>1</w:t>
      </w:r>
      <w:r>
        <w:rPr>
          <w:rFonts w:hint="eastAsia"/>
        </w:rPr>
        <w:t>）首先以前台交互式进入</w:t>
      </w:r>
      <w:r>
        <w:rPr>
          <w:rFonts w:hint="eastAsia"/>
        </w:rPr>
        <w:t xml:space="preserve"> Tomcat 10.0 </w:t>
      </w:r>
      <w:r>
        <w:rPr>
          <w:rFonts w:hint="eastAsia"/>
        </w:rPr>
        <w:t>镜像的容器</w:t>
      </w:r>
      <w:r>
        <w:t> </w:t>
      </w:r>
      <w:r>
        <w:rPr>
          <w:rFonts w:hint="eastAsia"/>
        </w:rPr>
        <w:t>t1</w:t>
      </w:r>
      <w:r>
        <w:t> </w:t>
      </w:r>
      <w:r>
        <w:t>中</w:t>
      </w:r>
      <w:r>
        <w:rPr>
          <w:rFonts w:hint="eastAsia"/>
        </w:rPr>
        <w:t>（</w:t>
      </w:r>
      <w:r>
        <w:rPr>
          <w:rFonts w:hint="eastAsia"/>
        </w:rPr>
        <w:t>t1</w:t>
      </w:r>
      <w:r>
        <w:rPr>
          <w:rFonts w:hint="eastAsia"/>
        </w:rPr>
        <w:t>为容器名，容器名可通过命令查询：</w:t>
      </w:r>
      <w:r>
        <w:t>docker ps --format '{{.Names}}'</w:t>
      </w:r>
      <w:r>
        <w:rPr>
          <w:rFonts w:hint="eastAsia"/>
        </w:rPr>
        <w:t>）</w:t>
      </w:r>
    </w:p>
    <w:p w14:paraId="1DB77F61" w14:textId="77777777" w:rsidR="00D47621" w:rsidRDefault="001B23F0">
      <w:r>
        <w:rPr>
          <w:rFonts w:hint="eastAsia"/>
        </w:rPr>
        <w:t xml:space="preserve"> docker exec -it t1 /bin/bash</w:t>
      </w:r>
    </w:p>
    <w:p w14:paraId="239E6077" w14:textId="77777777" w:rsidR="00D47621" w:rsidRDefault="001B23F0">
      <w:r>
        <w:rPr>
          <w:rFonts w:hint="eastAsia"/>
        </w:rPr>
        <w:fldChar w:fldCharType="begin"/>
      </w:r>
      <w:r>
        <w:rPr>
          <w:rFonts w:hint="eastAsia"/>
        </w:rPr>
        <w:instrText xml:space="preserve">INCLUDEPICTURE \d "https://img-blog.csdnimg.cn/img_convert/d159202e8fcb833ae8f2740929d5350f.png" \* MERGEFORMATINET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drawing>
          <wp:inline distT="0" distB="0" distL="114300" distR="114300" wp14:anchorId="4CAAFA82" wp14:editId="565918AE">
            <wp:extent cx="4838700" cy="457200"/>
            <wp:effectExtent l="0" t="0" r="0" b="0"/>
            <wp:docPr id="3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fldChar w:fldCharType="end"/>
      </w:r>
    </w:p>
    <w:p w14:paraId="0DE77FDD" w14:textId="77777777" w:rsidR="00D47621" w:rsidRDefault="001B23F0">
      <w:r>
        <w:rPr>
          <w:rFonts w:hint="eastAsia"/>
        </w:rPr>
        <w:t>查看当前目录。</w:t>
      </w:r>
    </w:p>
    <w:p w14:paraId="0520F178" w14:textId="77777777" w:rsidR="00D47621" w:rsidRDefault="001B23F0">
      <w:r>
        <w:rPr>
          <w:rFonts w:hint="eastAsia"/>
        </w:rPr>
        <w:t>ls</w:t>
      </w:r>
      <w:r>
        <w:t xml:space="preserve"> -l</w:t>
      </w:r>
    </w:p>
    <w:p w14:paraId="5BDC3433" w14:textId="77777777" w:rsidR="00D47621" w:rsidRDefault="001B23F0">
      <w:r>
        <w:rPr>
          <w:rFonts w:hint="eastAsia"/>
        </w:rPr>
        <w:fldChar w:fldCharType="begin"/>
      </w:r>
      <w:r>
        <w:rPr>
          <w:rFonts w:hint="eastAsia"/>
        </w:rPr>
        <w:instrText xml:space="preserve">INCLUDEPICTURE \d "https://img-blog.csdnimg.cn/img_convert/07de67b338503ff0672003c09305012d.png" \* MERGEFORMATINET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drawing>
          <wp:inline distT="0" distB="0" distL="114300" distR="114300" wp14:anchorId="3314A1AE" wp14:editId="398B5B37">
            <wp:extent cx="5753100" cy="3400425"/>
            <wp:effectExtent l="0" t="0" r="0" b="3175"/>
            <wp:docPr id="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fldChar w:fldCharType="end"/>
      </w:r>
    </w:p>
    <w:p w14:paraId="29CB7DCB" w14:textId="77777777" w:rsidR="00D47621" w:rsidRDefault="001B23F0">
      <w:r>
        <w:rPr>
          <w:rFonts w:hint="eastAsia"/>
        </w:rPr>
        <w:t>所有网页资源都应该在</w:t>
      </w:r>
      <w:r>
        <w:t> </w:t>
      </w:r>
      <w:r>
        <w:rPr>
          <w:rFonts w:hint="eastAsia"/>
        </w:rPr>
        <w:t>webapps</w:t>
      </w:r>
      <w:r>
        <w:t> </w:t>
      </w:r>
      <w:r>
        <w:t>目录下，进入</w:t>
      </w:r>
      <w:r>
        <w:rPr>
          <w:rFonts w:hint="eastAsia"/>
        </w:rPr>
        <w:t>查</w:t>
      </w:r>
      <w:r>
        <w:t>看。</w:t>
      </w:r>
    </w:p>
    <w:p w14:paraId="7EA5927C" w14:textId="77777777" w:rsidR="00D47621" w:rsidRDefault="001B23F0">
      <w:r>
        <w:rPr>
          <w:rFonts w:hint="eastAsia"/>
        </w:rPr>
        <w:t>$ cd webapps</w:t>
      </w:r>
    </w:p>
    <w:p w14:paraId="30F192AA" w14:textId="77777777" w:rsidR="00D47621" w:rsidRDefault="001B23F0">
      <w:r>
        <w:rPr>
          <w:rFonts w:hint="eastAsia"/>
        </w:rPr>
        <w:t>$ ls -l</w:t>
      </w:r>
    </w:p>
    <w:p w14:paraId="3E9441B9" w14:textId="77777777" w:rsidR="00D47621" w:rsidRDefault="001B23F0">
      <w:r>
        <w:rPr>
          <w:rFonts w:hint="eastAsia"/>
        </w:rPr>
        <w:lastRenderedPageBreak/>
        <w:fldChar w:fldCharType="begin"/>
      </w:r>
      <w:r>
        <w:rPr>
          <w:rFonts w:hint="eastAsia"/>
        </w:rPr>
        <w:instrText xml:space="preserve">INCLUDEPICTURE \d "https://img-blog.csdnimg.cn/img_convert/e3c0ad876b50c1ac5ed39a39806c0970.png" \* MERGEFORMATINET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drawing>
          <wp:inline distT="0" distB="0" distL="114300" distR="114300" wp14:anchorId="32372001" wp14:editId="07D383BC">
            <wp:extent cx="5124450" cy="600075"/>
            <wp:effectExtent l="0" t="0" r="6350" b="9525"/>
            <wp:docPr id="4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fldChar w:fldCharType="end"/>
      </w:r>
    </w:p>
    <w:p w14:paraId="58AA385D" w14:textId="77777777" w:rsidR="00D47621" w:rsidRDefault="001B23F0">
      <w:r>
        <w:rPr>
          <w:rFonts w:hint="eastAsia"/>
        </w:rPr>
        <w:t>发现是空的，这就解释了为什么没办法访问</w:t>
      </w:r>
      <w:r>
        <w:rPr>
          <w:rFonts w:hint="eastAsia"/>
        </w:rPr>
        <w:t xml:space="preserve"> Tomcat </w:t>
      </w:r>
      <w:r>
        <w:rPr>
          <w:rFonts w:hint="eastAsia"/>
        </w:rPr>
        <w:t>首页了。新版的</w:t>
      </w:r>
      <w:r>
        <w:rPr>
          <w:rFonts w:hint="eastAsia"/>
        </w:rPr>
        <w:t xml:space="preserve"> Tomcat </w:t>
      </w:r>
      <w:r>
        <w:rPr>
          <w:rFonts w:hint="eastAsia"/>
        </w:rPr>
        <w:t>的猫首页放在了</w:t>
      </w:r>
      <w:r>
        <w:t> </w:t>
      </w:r>
      <w:r>
        <w:rPr>
          <w:rFonts w:hint="eastAsia"/>
        </w:rPr>
        <w:t>webapps.dist</w:t>
      </w:r>
      <w:r>
        <w:t> </w:t>
      </w:r>
      <w:r>
        <w:t>里，我们只需要把</w:t>
      </w:r>
      <w:r>
        <w:t> webapps </w:t>
      </w:r>
      <w:r>
        <w:t>目录删除，再把</w:t>
      </w:r>
      <w:r>
        <w:t> webapps.dist </w:t>
      </w:r>
      <w:r>
        <w:t>重命名为</w:t>
      </w:r>
      <w:r>
        <w:t> webapps </w:t>
      </w:r>
      <w:r>
        <w:t>即可。</w:t>
      </w:r>
    </w:p>
    <w:p w14:paraId="15411FAE" w14:textId="77777777" w:rsidR="00D47621" w:rsidRDefault="001B23F0">
      <w:r>
        <w:rPr>
          <w:rFonts w:hint="eastAsia"/>
        </w:rPr>
        <w:t>$ rm -rf webapps</w:t>
      </w:r>
    </w:p>
    <w:p w14:paraId="7E690C28" w14:textId="64A8022F" w:rsidR="00D47621" w:rsidRDefault="001B23F0">
      <w:pPr>
        <w:rPr>
          <w:ins w:id="77" w:author="夏源" w:date="2024-10-22T15:55:00Z"/>
        </w:rPr>
      </w:pPr>
      <w:r>
        <w:rPr>
          <w:rFonts w:hint="eastAsia"/>
        </w:rPr>
        <w:t>$ mv webapps.dist webapps</w:t>
      </w:r>
    </w:p>
    <w:p w14:paraId="1C68B877" w14:textId="4521B4F9" w:rsidR="00232C9C" w:rsidRDefault="00232C9C">
      <w:ins w:id="78" w:author="夏源" w:date="2024-10-22T15:55:00Z">
        <w:r>
          <w:rPr>
            <w:noProof/>
          </w:rPr>
          <w:drawing>
            <wp:inline distT="0" distB="0" distL="0" distR="0" wp14:anchorId="39289664" wp14:editId="770BEA98">
              <wp:extent cx="5274310" cy="991235"/>
              <wp:effectExtent l="0" t="0" r="2540" b="0"/>
              <wp:docPr id="25" name="图片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9912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F045258" w14:textId="77777777" w:rsidR="00D47621" w:rsidRDefault="001B23F0">
      <w:r>
        <w:rPr>
          <w:rFonts w:hint="eastAsia"/>
        </w:rPr>
        <w:t>再次在浏览器中访问</w:t>
      </w:r>
      <w:r>
        <w:rPr>
          <w:rFonts w:hint="eastAsia"/>
        </w:rPr>
        <w:t>tomcat</w:t>
      </w:r>
      <w:r>
        <w:rPr>
          <w:rFonts w:hint="eastAsia"/>
        </w:rPr>
        <w:t>，看是否能成功访问</w:t>
      </w:r>
      <w:r>
        <w:rPr>
          <w:rFonts w:hint="eastAsia"/>
        </w:rPr>
        <w:t xml:space="preserve"> Tomcat </w:t>
      </w:r>
      <w:r>
        <w:rPr>
          <w:rFonts w:hint="eastAsia"/>
        </w:rPr>
        <w:t>首页</w:t>
      </w:r>
    </w:p>
    <w:p w14:paraId="03D7BE88" w14:textId="670ACD42" w:rsidR="00D47621" w:rsidRDefault="00F121BB">
      <w:ins w:id="79" w:author="夏源" w:date="2024-10-22T15:55:00Z">
        <w:r>
          <w:rPr>
            <w:noProof/>
          </w:rPr>
          <w:drawing>
            <wp:inline distT="0" distB="0" distL="0" distR="0" wp14:anchorId="2471589D" wp14:editId="6A4FBFFE">
              <wp:extent cx="5274310" cy="3148330"/>
              <wp:effectExtent l="0" t="0" r="2540" b="0"/>
              <wp:docPr id="23" name="图片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31483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6B5229A" w14:textId="77777777" w:rsidR="00D47621" w:rsidRDefault="001B23F0">
      <w:pPr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安装</w:t>
      </w:r>
      <w:r>
        <w:rPr>
          <w:rFonts w:hint="eastAsia"/>
          <w:sz w:val="28"/>
          <w:szCs w:val="28"/>
        </w:rPr>
        <w:t>mysql</w:t>
      </w:r>
    </w:p>
    <w:p w14:paraId="6DFD3473" w14:textId="77777777" w:rsidR="00D47621" w:rsidRDefault="001B23F0">
      <w:r>
        <w:rPr>
          <w:rFonts w:hint="eastAsia"/>
        </w:rPr>
        <w:t>#</w:t>
      </w: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25D21D0F" w14:textId="2CD3597D" w:rsidR="00D47621" w:rsidRDefault="001B23F0">
      <w:pPr>
        <w:rPr>
          <w:ins w:id="80" w:author="夏源" w:date="2024-10-22T16:16:00Z"/>
        </w:rPr>
      </w:pPr>
      <w:r>
        <w:t>docker run -di --name=mysql -p 3306:3306 -e MYSQL_ROOT_PASSWORD=123456</w:t>
      </w:r>
      <w:r>
        <w:rPr>
          <w:rFonts w:hint="eastAsia"/>
        </w:rPr>
        <w:t xml:space="preserve"> centos/mysql-57-centos7</w:t>
      </w:r>
    </w:p>
    <w:p w14:paraId="431CEE85" w14:textId="2C701885" w:rsidR="00CF68C5" w:rsidRDefault="00CF68C5">
      <w:ins w:id="81" w:author="夏源" w:date="2024-10-22T16:16:00Z">
        <w:r>
          <w:rPr>
            <w:noProof/>
          </w:rPr>
          <w:lastRenderedPageBreak/>
          <w:drawing>
            <wp:inline distT="0" distB="0" distL="0" distR="0" wp14:anchorId="63697FEE" wp14:editId="01238140">
              <wp:extent cx="5274310" cy="1301750"/>
              <wp:effectExtent l="0" t="0" r="2540" b="0"/>
              <wp:docPr id="27" name="图片 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13017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8B196E7" w14:textId="77777777" w:rsidR="00D47621" w:rsidRDefault="001B23F0">
      <w:r>
        <w:rPr>
          <w:rFonts w:hint="eastAsia"/>
        </w:rPr>
        <w:t>#</w:t>
      </w:r>
      <w:r>
        <w:rPr>
          <w:rFonts w:hint="eastAsia"/>
        </w:rPr>
        <w:t>查看运行的容器的命令：</w:t>
      </w:r>
    </w:p>
    <w:p w14:paraId="1FF6D637" w14:textId="422C4FA8" w:rsidR="00D47621" w:rsidRDefault="001B23F0">
      <w:pPr>
        <w:rPr>
          <w:ins w:id="82" w:author="夏源" w:date="2024-10-22T16:15:00Z"/>
        </w:rPr>
      </w:pPr>
      <w:r>
        <w:rPr>
          <w:rFonts w:hint="eastAsia"/>
        </w:rPr>
        <w:t xml:space="preserve">docker ps </w:t>
      </w:r>
    </w:p>
    <w:p w14:paraId="38F8C94E" w14:textId="66D84AB4" w:rsidR="00CF68C5" w:rsidRDefault="00CF68C5">
      <w:ins w:id="83" w:author="夏源" w:date="2024-10-22T16:15:00Z">
        <w:r>
          <w:rPr>
            <w:noProof/>
          </w:rPr>
          <w:drawing>
            <wp:inline distT="0" distB="0" distL="0" distR="0" wp14:anchorId="12B6D813" wp14:editId="41703373">
              <wp:extent cx="5274310" cy="327660"/>
              <wp:effectExtent l="0" t="0" r="2540" b="0"/>
              <wp:docPr id="26" name="图片 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3276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B84BB98" w14:textId="77777777" w:rsidR="00D47621" w:rsidRDefault="001B23F0">
      <w:r>
        <w:rPr>
          <w:rFonts w:hint="eastAsia"/>
        </w:rPr>
        <w:t>#</w:t>
      </w:r>
      <w:r>
        <w:rPr>
          <w:rFonts w:hint="eastAsia"/>
        </w:rPr>
        <w:t>查看曾经运行过的容器命令：</w:t>
      </w:r>
    </w:p>
    <w:p w14:paraId="0E1D983A" w14:textId="1F2CFEF9" w:rsidR="00D47621" w:rsidRDefault="001B23F0">
      <w:pPr>
        <w:rPr>
          <w:ins w:id="84" w:author="夏源" w:date="2024-10-22T16:16:00Z"/>
        </w:rPr>
      </w:pPr>
      <w:r>
        <w:rPr>
          <w:rFonts w:hint="eastAsia"/>
        </w:rPr>
        <w:t>docker ps -a</w:t>
      </w:r>
    </w:p>
    <w:p w14:paraId="1C3E6668" w14:textId="0E9506E9" w:rsidR="00F4160F" w:rsidRDefault="00F4160F">
      <w:ins w:id="85" w:author="夏源" w:date="2024-10-22T16:16:00Z">
        <w:r>
          <w:rPr>
            <w:noProof/>
          </w:rPr>
          <w:drawing>
            <wp:inline distT="0" distB="0" distL="0" distR="0" wp14:anchorId="0636DB09" wp14:editId="6198E2E6">
              <wp:extent cx="5274310" cy="710565"/>
              <wp:effectExtent l="0" t="0" r="2540" b="0"/>
              <wp:docPr id="28" name="图片 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7105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065B307" w14:textId="77777777" w:rsidR="00D47621" w:rsidRDefault="001B23F0">
      <w:r>
        <w:rPr>
          <w:rFonts w:hint="eastAsia"/>
        </w:rPr>
        <w:t>#</w:t>
      </w:r>
      <w:r>
        <w:rPr>
          <w:rFonts w:hint="eastAsia"/>
        </w:rPr>
        <w:t>进入运行中的</w:t>
      </w:r>
      <w:r>
        <w:rPr>
          <w:rFonts w:hint="eastAsia"/>
        </w:rPr>
        <w:t>MySQL</w:t>
      </w:r>
      <w:r>
        <w:rPr>
          <w:rFonts w:hint="eastAsia"/>
        </w:rPr>
        <w:t>容器：</w:t>
      </w:r>
    </w:p>
    <w:p w14:paraId="7891D1BB" w14:textId="5E78E777" w:rsidR="00D47621" w:rsidRDefault="001B23F0">
      <w:pPr>
        <w:rPr>
          <w:ins w:id="86" w:author="夏源" w:date="2024-10-22T16:17:00Z"/>
        </w:rPr>
      </w:pPr>
      <w:r>
        <w:rPr>
          <w:rFonts w:hint="eastAsia"/>
        </w:rPr>
        <w:t xml:space="preserve">docker exec -it mysql bash </w:t>
      </w:r>
    </w:p>
    <w:p w14:paraId="5F54A77B" w14:textId="120E27F7" w:rsidR="00F4160F" w:rsidRDefault="00F4160F">
      <w:ins w:id="87" w:author="夏源" w:date="2024-10-22T16:17:00Z">
        <w:r>
          <w:rPr>
            <w:noProof/>
          </w:rPr>
          <w:drawing>
            <wp:inline distT="0" distB="0" distL="0" distR="0" wp14:anchorId="441FE74D" wp14:editId="2E38840F">
              <wp:extent cx="5274310" cy="453390"/>
              <wp:effectExtent l="0" t="0" r="2540" b="3810"/>
              <wp:docPr id="29" name="图片 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4533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D27EA00" w14:textId="77777777" w:rsidR="00D47621" w:rsidRDefault="001B23F0">
      <w:r>
        <w:rPr>
          <w:rFonts w:hint="eastAsia"/>
        </w:rPr>
        <w:t>#</w:t>
      </w:r>
      <w:r>
        <w:rPr>
          <w:rFonts w:hint="eastAsia"/>
        </w:rPr>
        <w:t>停止</w:t>
      </w:r>
      <w:r>
        <w:rPr>
          <w:rFonts w:hint="eastAsia"/>
        </w:rPr>
        <w:t>MySQL</w:t>
      </w:r>
      <w:r>
        <w:rPr>
          <w:rFonts w:hint="eastAsia"/>
        </w:rPr>
        <w:t>服务器</w:t>
      </w:r>
      <w:r>
        <w:rPr>
          <w:rFonts w:hint="eastAsia"/>
        </w:rPr>
        <w:t>: docker stop mysql</w:t>
      </w:r>
    </w:p>
    <w:p w14:paraId="4F48A73D" w14:textId="2D8B05FE" w:rsidR="00D47621" w:rsidRDefault="001B23F0">
      <w:pPr>
        <w:rPr>
          <w:ins w:id="88" w:author="夏源" w:date="2024-10-22T16:18:00Z"/>
        </w:rPr>
      </w:pPr>
      <w:r>
        <w:rPr>
          <w:rFonts w:hint="eastAsia"/>
        </w:rPr>
        <w:t>#</w:t>
      </w:r>
      <w:r>
        <w:rPr>
          <w:rFonts w:hint="eastAsia"/>
        </w:rPr>
        <w:t>重启</w:t>
      </w:r>
      <w:r>
        <w:rPr>
          <w:rFonts w:hint="eastAsia"/>
        </w:rPr>
        <w:t>mysql</w:t>
      </w:r>
      <w:r>
        <w:rPr>
          <w:rFonts w:hint="eastAsia"/>
        </w:rPr>
        <w:t>：</w:t>
      </w:r>
      <w:r>
        <w:rPr>
          <w:rFonts w:hint="eastAsia"/>
        </w:rPr>
        <w:t>docker start mysql</w:t>
      </w:r>
    </w:p>
    <w:p w14:paraId="4971BD96" w14:textId="48808911" w:rsidR="00F4160F" w:rsidRDefault="00F4160F">
      <w:ins w:id="89" w:author="夏源" w:date="2024-10-22T16:18:00Z">
        <w:r>
          <w:rPr>
            <w:noProof/>
          </w:rPr>
          <w:drawing>
            <wp:inline distT="0" distB="0" distL="0" distR="0" wp14:anchorId="06172566" wp14:editId="3CEDF04A">
              <wp:extent cx="5274310" cy="1358265"/>
              <wp:effectExtent l="0" t="0" r="2540" b="0"/>
              <wp:docPr id="30" name="图片 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13582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144B391" w14:textId="77777777" w:rsidR="00D47621" w:rsidRDefault="001B23F0">
      <w:pPr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dockerfile</w:t>
      </w:r>
      <w:r>
        <w:rPr>
          <w:rFonts w:hint="eastAsia"/>
          <w:sz w:val="28"/>
          <w:szCs w:val="28"/>
        </w:rPr>
        <w:t>构建镜像</w:t>
      </w:r>
    </w:p>
    <w:p w14:paraId="33A98470" w14:textId="77777777" w:rsidR="00D47621" w:rsidRDefault="001B23F0">
      <w:r>
        <w:rPr>
          <w:rFonts w:hint="eastAsia"/>
        </w:rPr>
        <w:t>构建一个自己的</w:t>
      </w:r>
      <w:r>
        <w:rPr>
          <w:rFonts w:hint="eastAsia"/>
        </w:rPr>
        <w:t>tomcat</w:t>
      </w:r>
      <w:r>
        <w:rPr>
          <w:rFonts w:hint="eastAsia"/>
        </w:rPr>
        <w:t>镜像，使登陆界面替换成显示“</w:t>
      </w:r>
      <w:r>
        <w:rPr>
          <w:rFonts w:hint="eastAsia"/>
        </w:rPr>
        <w:t>hello world</w:t>
      </w:r>
      <w:r>
        <w:rPr>
          <w:rFonts w:hint="eastAsia"/>
        </w:rPr>
        <w:t>”。需要替换</w:t>
      </w:r>
      <w:r>
        <w:rPr>
          <w:rFonts w:hint="eastAsia"/>
        </w:rPr>
        <w:t>tomcat</w:t>
      </w:r>
      <w:r>
        <w:rPr>
          <w:rFonts w:hint="eastAsia"/>
        </w:rPr>
        <w:t>的</w:t>
      </w:r>
      <w:r>
        <w:rPr>
          <w:rFonts w:hint="eastAsia"/>
        </w:rPr>
        <w:t>index.jsp</w:t>
      </w:r>
      <w:r>
        <w:rPr>
          <w:rFonts w:hint="eastAsia"/>
        </w:rPr>
        <w:t>。</w:t>
      </w:r>
    </w:p>
    <w:p w14:paraId="094A9076" w14:textId="77777777" w:rsidR="00D47621" w:rsidRDefault="001B23F0">
      <w:r>
        <w:rPr>
          <w:rFonts w:hint="eastAsia"/>
        </w:rPr>
        <w:t>#</w:t>
      </w:r>
      <w:r>
        <w:rPr>
          <w:rFonts w:hint="eastAsia"/>
        </w:rPr>
        <w:t>准备</w:t>
      </w:r>
      <w:r>
        <w:rPr>
          <w:rFonts w:hint="eastAsia"/>
        </w:rPr>
        <w:t>index.jsp</w:t>
      </w:r>
    </w:p>
    <w:p w14:paraId="0C94B532" w14:textId="77777777" w:rsidR="00D47621" w:rsidRDefault="001B23F0">
      <w:pPr>
        <w:numPr>
          <w:ilvl w:val="0"/>
          <w:numId w:val="4"/>
        </w:numPr>
      </w:pPr>
      <w:r>
        <w:rPr>
          <w:rFonts w:hint="eastAsia"/>
        </w:rPr>
        <w:t>创建</w:t>
      </w:r>
      <w:r>
        <w:rPr>
          <w:rFonts w:hint="eastAsia"/>
        </w:rPr>
        <w:t>/usr/local/docker</w:t>
      </w:r>
      <w:r>
        <w:rPr>
          <w:rFonts w:hint="eastAsia"/>
        </w:rPr>
        <w:t>目录</w:t>
      </w:r>
    </w:p>
    <w:p w14:paraId="3FF7E6BA" w14:textId="77777777" w:rsidR="00D47621" w:rsidRDefault="001B23F0">
      <w:r>
        <w:rPr>
          <w:rFonts w:hint="eastAsia"/>
        </w:rPr>
        <w:t>cd /usr/local</w:t>
      </w:r>
    </w:p>
    <w:p w14:paraId="245B43D1" w14:textId="77777777" w:rsidR="00D47621" w:rsidRDefault="001B23F0">
      <w:r>
        <w:rPr>
          <w:rFonts w:hint="eastAsia"/>
        </w:rPr>
        <w:t>mkdir docker</w:t>
      </w:r>
    </w:p>
    <w:p w14:paraId="5C455F06" w14:textId="77777777" w:rsidR="00D47621" w:rsidRDefault="001B23F0">
      <w:r>
        <w:rPr>
          <w:rFonts w:hint="eastAsia"/>
        </w:rPr>
        <w:t>cd docker</w:t>
      </w:r>
    </w:p>
    <w:p w14:paraId="6C5B4890" w14:textId="77777777" w:rsidR="00D47621" w:rsidRDefault="001B23F0">
      <w:r>
        <w:rPr>
          <w:rFonts w:hint="eastAsia"/>
        </w:rPr>
        <w:t>mkdir myshop</w:t>
      </w:r>
    </w:p>
    <w:p w14:paraId="04FB9EEC" w14:textId="77777777" w:rsidR="00D47621" w:rsidRDefault="001B23F0">
      <w:r>
        <w:rPr>
          <w:rFonts w:hint="eastAsia"/>
        </w:rPr>
        <w:t>cd myshop</w:t>
      </w:r>
    </w:p>
    <w:p w14:paraId="440C78B5" w14:textId="77777777" w:rsidR="00D47621" w:rsidRDefault="001B23F0">
      <w:pPr>
        <w:numPr>
          <w:ilvl w:val="0"/>
          <w:numId w:val="4"/>
        </w:numPr>
      </w:pPr>
      <w:r>
        <w:rPr>
          <w:rFonts w:hint="eastAsia"/>
        </w:rPr>
        <w:t>myshop</w:t>
      </w:r>
      <w:r>
        <w:rPr>
          <w:rFonts w:hint="eastAsia"/>
        </w:rPr>
        <w:t>目录下创建</w:t>
      </w:r>
      <w:r>
        <w:rPr>
          <w:rFonts w:hint="eastAsia"/>
        </w:rPr>
        <w:t>index.jsp</w:t>
      </w:r>
    </w:p>
    <w:p w14:paraId="2D7FA1B4" w14:textId="77777777" w:rsidR="00D47621" w:rsidRDefault="001B23F0">
      <w:r>
        <w:rPr>
          <w:rFonts w:hint="eastAsia"/>
        </w:rPr>
        <w:lastRenderedPageBreak/>
        <w:t>vi index.jsp</w:t>
      </w:r>
    </w:p>
    <w:p w14:paraId="146B4A17" w14:textId="77777777" w:rsidR="00D47621" w:rsidRDefault="001B23F0">
      <w:r>
        <w:rPr>
          <w:rFonts w:hint="eastAsia"/>
        </w:rPr>
        <w:t>里面写一句“</w:t>
      </w:r>
      <w:r>
        <w:rPr>
          <w:rFonts w:hint="eastAsia"/>
        </w:rPr>
        <w:t>hello world</w:t>
      </w:r>
      <w:r>
        <w:rPr>
          <w:rFonts w:hint="eastAsia"/>
        </w:rPr>
        <w:t>”</w:t>
      </w:r>
    </w:p>
    <w:p w14:paraId="730603B5" w14:textId="77777777" w:rsidR="00D47621" w:rsidRDefault="001B23F0">
      <w:r>
        <w:rPr>
          <w:rFonts w:hint="eastAsia"/>
        </w:rPr>
        <w:t>#</w:t>
      </w:r>
      <w:r>
        <w:rPr>
          <w:rFonts w:hint="eastAsia"/>
        </w:rPr>
        <w:t>创建</w:t>
      </w:r>
      <w:r>
        <w:rPr>
          <w:rFonts w:hint="eastAsia"/>
        </w:rPr>
        <w:t>dockerfile</w:t>
      </w:r>
      <w:r>
        <w:rPr>
          <w:rFonts w:hint="eastAsia"/>
        </w:rPr>
        <w:t>文件</w:t>
      </w:r>
    </w:p>
    <w:p w14:paraId="48C92F2A" w14:textId="77777777" w:rsidR="00D47621" w:rsidRDefault="001B23F0">
      <w:r>
        <w:rPr>
          <w:rFonts w:hint="eastAsia"/>
        </w:rPr>
        <w:t>myshop</w:t>
      </w:r>
      <w:r>
        <w:rPr>
          <w:rFonts w:hint="eastAsia"/>
        </w:rPr>
        <w:t>目录下，</w:t>
      </w:r>
      <w:r>
        <w:rPr>
          <w:rFonts w:hint="eastAsia"/>
        </w:rPr>
        <w:t>vi Dockerfile</w:t>
      </w:r>
    </w:p>
    <w:p w14:paraId="69233433" w14:textId="77777777" w:rsidR="00D47621" w:rsidRDefault="001B23F0">
      <w:r>
        <w:rPr>
          <w:rFonts w:hint="eastAsia"/>
        </w:rPr>
        <w:t>#</w:t>
      </w:r>
      <w:r>
        <w:rPr>
          <w:rFonts w:hint="eastAsia"/>
        </w:rPr>
        <w:t>编写</w:t>
      </w:r>
      <w:r>
        <w:rPr>
          <w:rFonts w:hint="eastAsia"/>
        </w:rPr>
        <w:t>dockerfile</w:t>
      </w:r>
      <w:r>
        <w:rPr>
          <w:rFonts w:hint="eastAsia"/>
        </w:rPr>
        <w:t>文件内容为：</w:t>
      </w:r>
    </w:p>
    <w:p w14:paraId="06966F7C" w14:textId="77777777" w:rsidR="00D47621" w:rsidRDefault="001B23F0">
      <w:r>
        <w:rPr>
          <w:rFonts w:hint="eastAsia"/>
        </w:rPr>
        <w:t>FROM tomcat:latest</w:t>
      </w:r>
    </w:p>
    <w:p w14:paraId="543F8B30" w14:textId="63188381" w:rsidR="00D47621" w:rsidRDefault="001B23F0">
      <w:pPr>
        <w:rPr>
          <w:ins w:id="90" w:author="夏源" w:date="2024-10-22T16:20:00Z"/>
        </w:rPr>
      </w:pPr>
      <w:r>
        <w:rPr>
          <w:rFonts w:hint="eastAsia"/>
        </w:rPr>
        <w:t>COPY index.jsp /usr/local/tomcat/webapps/ROOT/index.jsp</w:t>
      </w:r>
    </w:p>
    <w:p w14:paraId="3E79C734" w14:textId="6645EE95" w:rsidR="00A75D84" w:rsidRDefault="00A75D84">
      <w:ins w:id="91" w:author="夏源" w:date="2024-10-22T16:20:00Z">
        <w:r>
          <w:rPr>
            <w:noProof/>
          </w:rPr>
          <w:drawing>
            <wp:inline distT="0" distB="0" distL="0" distR="0" wp14:anchorId="23DEB714" wp14:editId="52477B42">
              <wp:extent cx="5274310" cy="993775"/>
              <wp:effectExtent l="0" t="0" r="2540" b="0"/>
              <wp:docPr id="31" name="图片 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9937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4CB918C" w14:textId="77777777" w:rsidR="00D47621" w:rsidRDefault="001B23F0">
      <w:r>
        <w:rPr>
          <w:rFonts w:hint="eastAsia"/>
        </w:rPr>
        <w:t>#</w:t>
      </w:r>
      <w:r>
        <w:rPr>
          <w:rFonts w:hint="eastAsia"/>
        </w:rPr>
        <w:t>构建名为</w:t>
      </w:r>
      <w:r>
        <w:rPr>
          <w:rFonts w:hint="eastAsia"/>
        </w:rPr>
        <w:t>myshop</w:t>
      </w:r>
      <w:r>
        <w:rPr>
          <w:rFonts w:hint="eastAsia"/>
        </w:rPr>
        <w:t>的镜像</w:t>
      </w:r>
    </w:p>
    <w:p w14:paraId="309B6AEC" w14:textId="786A6823" w:rsidR="00D47621" w:rsidRDefault="001B23F0">
      <w:pPr>
        <w:rPr>
          <w:ins w:id="92" w:author="夏源" w:date="2024-10-22T16:21:00Z"/>
        </w:rPr>
      </w:pPr>
      <w:r>
        <w:rPr>
          <w:rFonts w:hint="eastAsia"/>
        </w:rPr>
        <w:t>docker build -t myshop .</w:t>
      </w:r>
    </w:p>
    <w:p w14:paraId="252A09EB" w14:textId="3995FB0E" w:rsidR="00A75D84" w:rsidRDefault="00A75D84">
      <w:ins w:id="93" w:author="夏源" w:date="2024-10-22T16:21:00Z">
        <w:r>
          <w:rPr>
            <w:noProof/>
          </w:rPr>
          <w:drawing>
            <wp:inline distT="0" distB="0" distL="0" distR="0" wp14:anchorId="49CD163C" wp14:editId="4B901E9F">
              <wp:extent cx="5274310" cy="1450975"/>
              <wp:effectExtent l="0" t="0" r="2540" b="0"/>
              <wp:docPr id="32" name="图片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14509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561A903" w14:textId="77777777" w:rsidR="00D47621" w:rsidRDefault="001B23F0">
      <w:r>
        <w:rPr>
          <w:rFonts w:hint="eastAsia"/>
        </w:rPr>
        <w:t>#</w:t>
      </w:r>
      <w:r>
        <w:rPr>
          <w:rFonts w:hint="eastAsia"/>
        </w:rPr>
        <w:t>查看创建好的镜像</w:t>
      </w:r>
    </w:p>
    <w:p w14:paraId="1E9DCAA8" w14:textId="77777777" w:rsidR="00D47621" w:rsidRDefault="001B23F0">
      <w:r>
        <w:rPr>
          <w:rFonts w:hint="eastAsia"/>
        </w:rPr>
        <w:t>docker images</w:t>
      </w:r>
    </w:p>
    <w:p w14:paraId="26745E75" w14:textId="1278E9E3" w:rsidR="00D47621" w:rsidRDefault="001B23F0">
      <w:pPr>
        <w:rPr>
          <w:ins w:id="94" w:author="夏源" w:date="2024-10-22T16:21:00Z"/>
        </w:rPr>
      </w:pPr>
      <w:r>
        <w:rPr>
          <w:rFonts w:hint="eastAsia"/>
        </w:rPr>
        <w:t xml:space="preserve">docker system df  </w:t>
      </w:r>
    </w:p>
    <w:p w14:paraId="43B16D20" w14:textId="342C7453" w:rsidR="00A75D84" w:rsidRDefault="00A75D84">
      <w:ins w:id="95" w:author="夏源" w:date="2024-10-22T16:21:00Z">
        <w:r>
          <w:rPr>
            <w:noProof/>
          </w:rPr>
          <w:drawing>
            <wp:inline distT="0" distB="0" distL="0" distR="0" wp14:anchorId="2877550B" wp14:editId="269E2731">
              <wp:extent cx="5274310" cy="1847850"/>
              <wp:effectExtent l="0" t="0" r="2540" b="0"/>
              <wp:docPr id="33" name="图片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18478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95876A9" w14:textId="77777777" w:rsidR="00D47621" w:rsidRDefault="001B23F0">
      <w:r>
        <w:rPr>
          <w:rFonts w:hint="eastAsia"/>
        </w:rPr>
        <w:t>#</w:t>
      </w:r>
      <w:r>
        <w:rPr>
          <w:rFonts w:hint="eastAsia"/>
        </w:rPr>
        <w:t>基于新建的镜像运行容器</w:t>
      </w:r>
    </w:p>
    <w:p w14:paraId="31CD082A" w14:textId="77777777" w:rsidR="00D47621" w:rsidRDefault="001B23F0">
      <w:r>
        <w:rPr>
          <w:rFonts w:hint="eastAsia"/>
        </w:rPr>
        <w:t>docker run -d -p 8080:8080 myshop</w:t>
      </w:r>
    </w:p>
    <w:p w14:paraId="21BEF3C6" w14:textId="77777777" w:rsidR="00D47621" w:rsidRDefault="001B23F0">
      <w:r>
        <w:rPr>
          <w:rFonts w:hint="eastAsia"/>
        </w:rPr>
        <w:t>#</w:t>
      </w:r>
      <w:r>
        <w:rPr>
          <w:rFonts w:hint="eastAsia"/>
        </w:rPr>
        <w:t>查看容器</w:t>
      </w:r>
    </w:p>
    <w:p w14:paraId="359AB578" w14:textId="77777777" w:rsidR="00D47621" w:rsidRDefault="001B23F0">
      <w:r>
        <w:rPr>
          <w:rFonts w:hint="eastAsia"/>
        </w:rPr>
        <w:t xml:space="preserve">docker ps </w:t>
      </w:r>
    </w:p>
    <w:p w14:paraId="0B307B76" w14:textId="157AE97F" w:rsidR="00D47621" w:rsidRDefault="001B23F0">
      <w:pPr>
        <w:rPr>
          <w:ins w:id="96" w:author="夏源" w:date="2024-10-22T16:27:00Z"/>
        </w:rPr>
      </w:pPr>
      <w:r>
        <w:rPr>
          <w:rFonts w:hint="eastAsia"/>
        </w:rPr>
        <w:t>#</w:t>
      </w:r>
      <w:r>
        <w:rPr>
          <w:rFonts w:hint="eastAsia"/>
        </w:rPr>
        <w:t>测试：</w:t>
      </w:r>
      <w:r>
        <w:t>通过</w:t>
      </w:r>
      <w:r>
        <w:rPr>
          <w:rFonts w:hint="eastAsia"/>
        </w:rPr>
        <w:t>浏览器访问</w:t>
      </w:r>
      <w:r>
        <w:rPr>
          <w:rFonts w:hint="eastAsia"/>
        </w:rPr>
        <w:t>TOMCAT</w:t>
      </w:r>
      <w:r>
        <w:rPr>
          <w:rFonts w:hint="eastAsia"/>
        </w:rPr>
        <w:t>主页，应显示“</w:t>
      </w:r>
      <w:r>
        <w:rPr>
          <w:rFonts w:hint="eastAsia"/>
        </w:rPr>
        <w:t>hello world</w:t>
      </w:r>
      <w:r>
        <w:rPr>
          <w:rFonts w:hint="eastAsia"/>
        </w:rPr>
        <w:t>”页面，截图</w:t>
      </w:r>
    </w:p>
    <w:p w14:paraId="275C70F3" w14:textId="2B5DBC5F" w:rsidR="0049746B" w:rsidRDefault="0049746B">
      <w:ins w:id="97" w:author="夏源" w:date="2024-10-22T16:27:00Z">
        <w:r>
          <w:rPr>
            <w:noProof/>
          </w:rPr>
          <w:lastRenderedPageBreak/>
          <w:drawing>
            <wp:inline distT="0" distB="0" distL="0" distR="0" wp14:anchorId="461056E3" wp14:editId="5D6618B7">
              <wp:extent cx="5274310" cy="3148330"/>
              <wp:effectExtent l="0" t="0" r="2540" b="0"/>
              <wp:docPr id="34" name="图片 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31483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DFD208D" w14:textId="77777777" w:rsidR="00D47621" w:rsidRDefault="001B23F0">
      <w:pPr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Docker compose</w:t>
      </w:r>
      <w:r>
        <w:rPr>
          <w:rFonts w:hint="eastAsia"/>
          <w:sz w:val="28"/>
          <w:szCs w:val="28"/>
        </w:rPr>
        <w:t>容器编排</w:t>
      </w:r>
    </w:p>
    <w:p w14:paraId="52D6B463" w14:textId="77777777" w:rsidR="00D47621" w:rsidRDefault="001B23F0">
      <w:r>
        <w:rPr>
          <w:rFonts w:hint="eastAsia"/>
        </w:rPr>
        <w:t xml:space="preserve"># Docker Compose </w:t>
      </w:r>
      <w:r>
        <w:rPr>
          <w:rFonts w:hint="eastAsia"/>
        </w:rPr>
        <w:t>安装</w:t>
      </w:r>
    </w:p>
    <w:p w14:paraId="11D31AC6" w14:textId="77777777" w:rsidR="00D47621" w:rsidRDefault="001B23F0">
      <w:pPr>
        <w:numPr>
          <w:ilvl w:val="0"/>
          <w:numId w:val="5"/>
        </w:numPr>
      </w:pPr>
      <w:r>
        <w:rPr>
          <w:rFonts w:hint="eastAsia"/>
        </w:rPr>
        <w:t xml:space="preserve">Ubuntu </w:t>
      </w:r>
      <w:r>
        <w:rPr>
          <w:rFonts w:hint="eastAsia"/>
        </w:rPr>
        <w:t>系统中安装</w:t>
      </w:r>
      <w:r>
        <w:rPr>
          <w:rFonts w:hint="eastAsia"/>
        </w:rPr>
        <w:t xml:space="preserve"> Docker Compose </w:t>
      </w:r>
      <w:r>
        <w:rPr>
          <w:rFonts w:hint="eastAsia"/>
        </w:rPr>
        <w:t>的命令：</w:t>
      </w:r>
    </w:p>
    <w:p w14:paraId="6AB6EB7A" w14:textId="77777777" w:rsidR="00D47621" w:rsidRDefault="001B23F0">
      <w:pPr>
        <w:jc w:val="left"/>
        <w:rPr>
          <w:sz w:val="28"/>
          <w:szCs w:val="28"/>
        </w:rPr>
      </w:pPr>
      <w:r>
        <w:rPr>
          <w:rFonts w:hint="eastAsia"/>
        </w:rPr>
        <w:t>curl  -SL https://github.com/docker/compose/releases/download/v2.19.1/docker-compose-linux-x86_64 -o /usr/local/bin/docker-compose</w:t>
      </w:r>
    </w:p>
    <w:p w14:paraId="0674A774" w14:textId="77777777" w:rsidR="00D47621" w:rsidRDefault="001B23F0">
      <w:pPr>
        <w:numPr>
          <w:ilvl w:val="0"/>
          <w:numId w:val="5"/>
        </w:numPr>
      </w:pPr>
      <w:r>
        <w:rPr>
          <w:rFonts w:hint="eastAsia"/>
        </w:rPr>
        <w:t>给</w:t>
      </w:r>
      <w:r>
        <w:rPr>
          <w:rFonts w:hint="eastAsia"/>
        </w:rPr>
        <w:t xml:space="preserve"> `docker-compose` </w:t>
      </w:r>
      <w:r>
        <w:rPr>
          <w:rFonts w:hint="eastAsia"/>
        </w:rPr>
        <w:t>添加执行的权限：</w:t>
      </w:r>
    </w:p>
    <w:p w14:paraId="4448B17B" w14:textId="77777777" w:rsidR="00D47621" w:rsidRDefault="001B23F0">
      <w:r>
        <w:rPr>
          <w:rFonts w:hint="eastAsia"/>
        </w:rPr>
        <w:t>sudo chmod +x /usr/local/bin/docker-compose</w:t>
      </w:r>
    </w:p>
    <w:p w14:paraId="33CD9932" w14:textId="77777777" w:rsidR="00D47621" w:rsidRDefault="001B23F0">
      <w:pPr>
        <w:numPr>
          <w:ilvl w:val="0"/>
          <w:numId w:val="5"/>
        </w:numPr>
      </w:pPr>
      <w:r>
        <w:rPr>
          <w:rFonts w:hint="eastAsia"/>
        </w:rPr>
        <w:t>查看</w:t>
      </w:r>
      <w:r>
        <w:rPr>
          <w:rFonts w:hint="eastAsia"/>
        </w:rPr>
        <w:t xml:space="preserve"> `docker-compose` </w:t>
      </w:r>
      <w:r>
        <w:rPr>
          <w:rFonts w:hint="eastAsia"/>
        </w:rPr>
        <w:t>的版本</w:t>
      </w:r>
    </w:p>
    <w:p w14:paraId="717AE103" w14:textId="77777777" w:rsidR="00D47621" w:rsidRDefault="001B23F0">
      <w:r>
        <w:rPr>
          <w:rFonts w:hint="eastAsia"/>
        </w:rPr>
        <w:t>docker-compose version</w:t>
      </w:r>
    </w:p>
    <w:p w14:paraId="121725BB" w14:textId="3664CF31" w:rsidR="00D47621" w:rsidRDefault="00425918">
      <w:ins w:id="98" w:author="夏源" w:date="2024-10-22T16:28:00Z">
        <w:r>
          <w:rPr>
            <w:noProof/>
          </w:rPr>
          <w:drawing>
            <wp:inline distT="0" distB="0" distL="0" distR="0" wp14:anchorId="546D4ADD" wp14:editId="6F82ED99">
              <wp:extent cx="5274310" cy="626110"/>
              <wp:effectExtent l="0" t="0" r="2540" b="2540"/>
              <wp:docPr id="35" name="图片 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6261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D0F314E" w14:textId="77777777" w:rsidR="00D47621" w:rsidRDefault="001B23F0">
      <w:r>
        <w:rPr>
          <w:rFonts w:hint="eastAsia"/>
        </w:rPr>
        <w:t xml:space="preserve"># Docker Compose </w:t>
      </w:r>
      <w:r>
        <w:rPr>
          <w:rFonts w:hint="eastAsia"/>
        </w:rPr>
        <w:t>使用前置</w:t>
      </w:r>
    </w:p>
    <w:p w14:paraId="6AE343EB" w14:textId="77777777" w:rsidR="00D47621" w:rsidRDefault="001B23F0">
      <w:pPr>
        <w:numPr>
          <w:ilvl w:val="0"/>
          <w:numId w:val="6"/>
        </w:numPr>
      </w:pPr>
      <w:r>
        <w:rPr>
          <w:rFonts w:hint="eastAsia"/>
        </w:rPr>
        <w:t>修改</w:t>
      </w:r>
      <w:r>
        <w:rPr>
          <w:rFonts w:hint="eastAsia"/>
        </w:rPr>
        <w:t>IP</w:t>
      </w:r>
    </w:p>
    <w:p w14:paraId="2BB16C42" w14:textId="77777777" w:rsidR="00D47621" w:rsidRDefault="001B23F0">
      <w:r>
        <w:rPr>
          <w:rFonts w:hint="eastAsia"/>
        </w:rPr>
        <w:t>编辑</w:t>
      </w:r>
      <w:r>
        <w:rPr>
          <w:rFonts w:hint="eastAsia"/>
        </w:rPr>
        <w:t xml:space="preserve"> vi /etc/netplan/00-installer-config.yaml </w:t>
      </w:r>
      <w:r>
        <w:rPr>
          <w:rFonts w:hint="eastAsia"/>
        </w:rPr>
        <w:t>配置文件，修改内容如下（</w:t>
      </w:r>
      <w:r>
        <w:t>192.168.221.136</w:t>
      </w:r>
      <w:r>
        <w:rPr>
          <w:rFonts w:hint="eastAsia"/>
        </w:rPr>
        <w:t>.xxx</w:t>
      </w:r>
      <w:r>
        <w:rPr>
          <w:rFonts w:hint="eastAsia"/>
        </w:rPr>
        <w:t>改为自己地址）：</w:t>
      </w:r>
    </w:p>
    <w:p w14:paraId="5092EA61" w14:textId="77777777" w:rsidR="00D47621" w:rsidRDefault="001B23F0">
      <w:r>
        <w:t>network:</w:t>
      </w:r>
    </w:p>
    <w:p w14:paraId="2F36733D" w14:textId="77777777" w:rsidR="00D47621" w:rsidRDefault="001B23F0">
      <w:r>
        <w:t xml:space="preserve">  ethernets:</w:t>
      </w:r>
    </w:p>
    <w:p w14:paraId="56EFC97E" w14:textId="77777777" w:rsidR="00D47621" w:rsidRDefault="001B23F0">
      <w:r>
        <w:t xml:space="preserve">    ens33:</w:t>
      </w:r>
    </w:p>
    <w:p w14:paraId="4811DAEA" w14:textId="77777777" w:rsidR="00D47621" w:rsidRDefault="001B23F0">
      <w:r>
        <w:t xml:space="preserve">      addresses: [192.168.221.136/24]</w:t>
      </w:r>
    </w:p>
    <w:p w14:paraId="70080B50" w14:textId="77777777" w:rsidR="00D47621" w:rsidRDefault="001B23F0">
      <w:r>
        <w:t xml:space="preserve">      routes:</w:t>
      </w:r>
    </w:p>
    <w:p w14:paraId="7FA6E0C3" w14:textId="77777777" w:rsidR="00D47621" w:rsidRDefault="001B23F0">
      <w:r>
        <w:t xml:space="preserve">        - to: default</w:t>
      </w:r>
    </w:p>
    <w:p w14:paraId="40099DD6" w14:textId="77777777" w:rsidR="00D47621" w:rsidRDefault="001B23F0">
      <w:r>
        <w:t xml:space="preserve">          via: 192.168.221.2</w:t>
      </w:r>
    </w:p>
    <w:p w14:paraId="4BF90477" w14:textId="77777777" w:rsidR="00D47621" w:rsidRDefault="001B23F0">
      <w:r>
        <w:t xml:space="preserve">      nameservers:</w:t>
      </w:r>
    </w:p>
    <w:p w14:paraId="2B2D2E63" w14:textId="77777777" w:rsidR="00D47621" w:rsidRDefault="001B23F0">
      <w:r>
        <w:lastRenderedPageBreak/>
        <w:t xml:space="preserve">        addresses: [192.168.221.2]</w:t>
      </w:r>
    </w:p>
    <w:p w14:paraId="7F5947AE" w14:textId="77777777" w:rsidR="00D47621" w:rsidRDefault="001B23F0">
      <w:r>
        <w:t xml:space="preserve">      dhcp4: no</w:t>
      </w:r>
    </w:p>
    <w:p w14:paraId="1F1FD580" w14:textId="77777777" w:rsidR="00D47621" w:rsidRDefault="001B23F0">
      <w:r>
        <w:t xml:space="preserve">  version: 2</w:t>
      </w:r>
    </w:p>
    <w:p w14:paraId="234E4992" w14:textId="77777777" w:rsidR="00D47621" w:rsidRDefault="001B23F0">
      <w:r>
        <w:rPr>
          <w:rFonts w:hint="eastAsia"/>
        </w:rPr>
        <w:t>使网络生效：</w:t>
      </w:r>
    </w:p>
    <w:p w14:paraId="0D69371D" w14:textId="77777777" w:rsidR="00D47621" w:rsidRDefault="001B23F0">
      <w:r>
        <w:rPr>
          <w:rFonts w:hint="eastAsia"/>
        </w:rPr>
        <w:t>netplan apply</w:t>
      </w:r>
    </w:p>
    <w:p w14:paraId="18741B8B" w14:textId="39D75C00" w:rsidR="00D47621" w:rsidRDefault="00D43EF7">
      <w:ins w:id="99" w:author="夏源" w:date="2024-10-22T16:37:00Z">
        <w:r>
          <w:rPr>
            <w:noProof/>
          </w:rPr>
          <w:drawing>
            <wp:inline distT="0" distB="0" distL="0" distR="0" wp14:anchorId="15F14AA3" wp14:editId="13FDABD8">
              <wp:extent cx="5274310" cy="804545"/>
              <wp:effectExtent l="0" t="0" r="2540" b="0"/>
              <wp:docPr id="36" name="图片 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8045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9516C54" w14:textId="77777777" w:rsidR="00D47621" w:rsidRDefault="001B23F0">
      <w:r>
        <w:rPr>
          <w:rFonts w:hint="eastAsia"/>
        </w:rPr>
        <w:t>2</w:t>
      </w:r>
      <w:r>
        <w:rPr>
          <w:rFonts w:hint="eastAsia"/>
        </w:rPr>
        <w:t>）修改主机名：</w:t>
      </w:r>
    </w:p>
    <w:p w14:paraId="03B59B46" w14:textId="77777777" w:rsidR="00D47621" w:rsidRDefault="001B23F0">
      <w:r>
        <w:rPr>
          <w:rFonts w:hint="eastAsia"/>
        </w:rPr>
        <w:t>编辑</w:t>
      </w:r>
      <w:r>
        <w:rPr>
          <w:rFonts w:hint="eastAsia"/>
        </w:rPr>
        <w:t xml:space="preserve"> vi /etc/cloud/cloud.cfg </w:t>
      </w:r>
      <w:r>
        <w:rPr>
          <w:rFonts w:hint="eastAsia"/>
        </w:rPr>
        <w:t>，防止重启后主机名还原</w:t>
      </w:r>
    </w:p>
    <w:p w14:paraId="69128E37" w14:textId="77777777" w:rsidR="00D47621" w:rsidRDefault="001B23F0">
      <w:r>
        <w:rPr>
          <w:rFonts w:hint="eastAsia"/>
        </w:rPr>
        <w:t>//</w:t>
      </w:r>
      <w:r>
        <w:rPr>
          <w:rFonts w:hint="eastAsia"/>
        </w:rPr>
        <w:t>该配置默认为</w:t>
      </w:r>
      <w:r>
        <w:rPr>
          <w:rFonts w:hint="eastAsia"/>
        </w:rPr>
        <w:t>false</w:t>
      </w:r>
      <w:r>
        <w:rPr>
          <w:rFonts w:hint="eastAsia"/>
        </w:rPr>
        <w:t>，修改为</w:t>
      </w:r>
      <w:r>
        <w:rPr>
          <w:rFonts w:hint="eastAsia"/>
        </w:rPr>
        <w:t>true</w:t>
      </w:r>
      <w:r>
        <w:rPr>
          <w:rFonts w:hint="eastAsia"/>
        </w:rPr>
        <w:t>即可</w:t>
      </w:r>
    </w:p>
    <w:p w14:paraId="07E6C041" w14:textId="5DD53515" w:rsidR="00D47621" w:rsidRDefault="001B23F0">
      <w:pPr>
        <w:rPr>
          <w:ins w:id="100" w:author="夏源" w:date="2024-10-22T16:38:00Z"/>
        </w:rPr>
      </w:pPr>
      <w:r>
        <w:rPr>
          <w:rFonts w:hint="eastAsia"/>
        </w:rPr>
        <w:t xml:space="preserve">preserve_hostname: true </w:t>
      </w:r>
    </w:p>
    <w:p w14:paraId="57624569" w14:textId="4B4C1175" w:rsidR="00D43EF7" w:rsidRDefault="00D43EF7">
      <w:ins w:id="101" w:author="夏源" w:date="2024-10-22T16:38:00Z">
        <w:r>
          <w:rPr>
            <w:noProof/>
          </w:rPr>
          <w:drawing>
            <wp:inline distT="0" distB="0" distL="0" distR="0" wp14:anchorId="404686CD" wp14:editId="60FEB56C">
              <wp:extent cx="5274310" cy="2776220"/>
              <wp:effectExtent l="0" t="0" r="2540" b="5080"/>
              <wp:docPr id="37" name="图片 3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7762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A6A4326" w14:textId="77777777" w:rsidR="00D47621" w:rsidRDefault="001B23F0">
      <w:r>
        <w:rPr>
          <w:rFonts w:hint="eastAsia"/>
        </w:rPr>
        <w:t>//</w:t>
      </w:r>
      <w:r>
        <w:rPr>
          <w:rFonts w:hint="eastAsia"/>
        </w:rPr>
        <w:t>修改主机名（</w:t>
      </w:r>
      <w:r>
        <w:rPr>
          <w:rFonts w:hint="eastAsia"/>
        </w:rPr>
        <w:t>deployment</w:t>
      </w:r>
      <w:r>
        <w:rPr>
          <w:rFonts w:hint="eastAsia"/>
        </w:rPr>
        <w:t>可自定义）</w:t>
      </w:r>
    </w:p>
    <w:p w14:paraId="199ED1DD" w14:textId="77777777" w:rsidR="00D47621" w:rsidRDefault="001B23F0">
      <w:r>
        <w:rPr>
          <w:rFonts w:hint="eastAsia"/>
        </w:rPr>
        <w:t>hostnamectl set-hostname deployment</w:t>
      </w:r>
    </w:p>
    <w:p w14:paraId="7CE5C294" w14:textId="755E7812" w:rsidR="00D47621" w:rsidRDefault="001B23F0">
      <w:pPr>
        <w:rPr>
          <w:ins w:id="102" w:author="夏源" w:date="2024-10-22T16:39:00Z"/>
        </w:rPr>
      </w:pPr>
      <w:r>
        <w:rPr>
          <w:rFonts w:hint="eastAsia"/>
        </w:rPr>
        <w:t>hostnamectl</w:t>
      </w:r>
      <w:r>
        <w:rPr>
          <w:rFonts w:hint="eastAsia"/>
        </w:rPr>
        <w:t>可查看主机名</w:t>
      </w:r>
    </w:p>
    <w:p w14:paraId="44313324" w14:textId="6D938FBF" w:rsidR="00E7569D" w:rsidRDefault="00E7569D">
      <w:ins w:id="103" w:author="夏源" w:date="2024-10-22T16:39:00Z">
        <w:r>
          <w:rPr>
            <w:noProof/>
          </w:rPr>
          <w:drawing>
            <wp:inline distT="0" distB="0" distL="0" distR="0" wp14:anchorId="50FE87E9" wp14:editId="07EF5334">
              <wp:extent cx="5274310" cy="2089785"/>
              <wp:effectExtent l="0" t="0" r="2540" b="5715"/>
              <wp:docPr id="38" name="图片 3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0897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566A9EB" w14:textId="77777777" w:rsidR="00D47621" w:rsidRDefault="001B23F0">
      <w:r>
        <w:rPr>
          <w:rFonts w:hint="eastAsia"/>
        </w:rPr>
        <w:t>//</w:t>
      </w:r>
      <w:r>
        <w:rPr>
          <w:rFonts w:hint="eastAsia"/>
        </w:rPr>
        <w:t>配置</w:t>
      </w:r>
      <w:r>
        <w:rPr>
          <w:rFonts w:hint="eastAsia"/>
        </w:rPr>
        <w:t>hosts</w:t>
      </w:r>
    </w:p>
    <w:p w14:paraId="1E91637B" w14:textId="77777777" w:rsidR="00D47621" w:rsidRDefault="001B23F0">
      <w:r>
        <w:rPr>
          <w:rFonts w:hint="eastAsia"/>
        </w:rPr>
        <w:lastRenderedPageBreak/>
        <w:t>cat &gt;&gt; /etc/hosts &lt;&lt; EOF</w:t>
      </w:r>
    </w:p>
    <w:p w14:paraId="4AA2279F" w14:textId="77777777" w:rsidR="00D47621" w:rsidRDefault="001B23F0">
      <w:r>
        <w:rPr>
          <w:rFonts w:hint="eastAsia"/>
        </w:rPr>
        <w:t>192.168.221.136 deployment</w:t>
      </w:r>
    </w:p>
    <w:p w14:paraId="49D6D29B" w14:textId="77777777" w:rsidR="00D47621" w:rsidRDefault="001B23F0">
      <w:r>
        <w:rPr>
          <w:rFonts w:hint="eastAsia"/>
        </w:rPr>
        <w:t>EOF</w:t>
      </w:r>
    </w:p>
    <w:p w14:paraId="515A67F6" w14:textId="552FDD0F" w:rsidR="00D47621" w:rsidRDefault="00E7569D">
      <w:ins w:id="104" w:author="夏源" w:date="2024-10-22T16:39:00Z">
        <w:r>
          <w:rPr>
            <w:noProof/>
          </w:rPr>
          <w:drawing>
            <wp:inline distT="0" distB="0" distL="0" distR="0" wp14:anchorId="28407CAA" wp14:editId="5FD874FF">
              <wp:extent cx="5274310" cy="412750"/>
              <wp:effectExtent l="0" t="0" r="2540" b="6350"/>
              <wp:docPr id="39" name="图片 3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4127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453388A" w14:textId="77777777" w:rsidR="00D47621" w:rsidRDefault="001B23F0">
      <w:r>
        <w:rPr>
          <w:rFonts w:hint="eastAsia"/>
        </w:rPr>
        <w:t>#</w:t>
      </w:r>
      <w:r>
        <w:rPr>
          <w:rFonts w:hint="eastAsia"/>
        </w:rPr>
        <w:t>修改</w:t>
      </w:r>
      <w:r>
        <w:rPr>
          <w:rFonts w:hint="eastAsia"/>
        </w:rPr>
        <w:t>DNS</w:t>
      </w:r>
    </w:p>
    <w:p w14:paraId="57ACB663" w14:textId="77777777" w:rsidR="00D47621" w:rsidRDefault="001B23F0">
      <w:r>
        <w:rPr>
          <w:rFonts w:hint="eastAsia"/>
        </w:rPr>
        <w:t>取消</w:t>
      </w:r>
      <w:r>
        <w:rPr>
          <w:rFonts w:hint="eastAsia"/>
        </w:rPr>
        <w:t>DNS</w:t>
      </w:r>
      <w:r>
        <w:rPr>
          <w:rFonts w:hint="eastAsia"/>
        </w:rPr>
        <w:t>行注释，并增加</w:t>
      </w:r>
      <w:r>
        <w:rPr>
          <w:rFonts w:hint="eastAsia"/>
        </w:rPr>
        <w:t>DNS</w:t>
      </w:r>
      <w:r>
        <w:rPr>
          <w:rFonts w:hint="eastAsia"/>
        </w:rPr>
        <w:t>，配置如下，修改后重启计算机</w:t>
      </w:r>
    </w:p>
    <w:p w14:paraId="17DDCCE8" w14:textId="77777777" w:rsidR="00D47621" w:rsidRDefault="001B23F0">
      <w:r>
        <w:rPr>
          <w:rFonts w:hint="eastAsia"/>
        </w:rPr>
        <w:t>vi /etc/systemd/resolved.conf</w:t>
      </w:r>
    </w:p>
    <w:p w14:paraId="330AAB10" w14:textId="36394E01" w:rsidR="00D47621" w:rsidRDefault="001B23F0">
      <w:pPr>
        <w:rPr>
          <w:ins w:id="105" w:author="夏源" w:date="2024-10-22T16:40:00Z"/>
        </w:rPr>
      </w:pPr>
      <w:r>
        <w:rPr>
          <w:rFonts w:hint="eastAsia"/>
        </w:rPr>
        <w:t>DNS=114.114.114.114</w:t>
      </w:r>
    </w:p>
    <w:p w14:paraId="4F724185" w14:textId="26015DD6" w:rsidR="00E7569D" w:rsidRDefault="00E7569D">
      <w:ins w:id="106" w:author="夏源" w:date="2024-10-22T16:40:00Z">
        <w:r>
          <w:rPr>
            <w:noProof/>
          </w:rPr>
          <w:drawing>
            <wp:inline distT="0" distB="0" distL="0" distR="0" wp14:anchorId="1D799903" wp14:editId="7643178D">
              <wp:extent cx="5274310" cy="2846070"/>
              <wp:effectExtent l="0" t="0" r="2540" b="0"/>
              <wp:docPr id="40" name="图片 4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8460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B5142EE" w14:textId="77777777" w:rsidR="00D47621" w:rsidRDefault="001B23F0">
      <w:r>
        <w:rPr>
          <w:rFonts w:hint="eastAsia"/>
        </w:rPr>
        <w:t>#</w:t>
      </w:r>
      <w:r>
        <w:t>修改完</w:t>
      </w:r>
      <w:r>
        <w:t>DNS,</w:t>
      </w:r>
      <w:r>
        <w:t>需要重启</w:t>
      </w:r>
      <w:r>
        <w:br/>
        <w:t>reboot</w:t>
      </w:r>
    </w:p>
    <w:p w14:paraId="37816E31" w14:textId="77777777" w:rsidR="00D47621" w:rsidRDefault="00D47621"/>
    <w:p w14:paraId="7B6D1D72" w14:textId="77777777" w:rsidR="00D47621" w:rsidRDefault="001B23F0">
      <w:r>
        <w:rPr>
          <w:rFonts w:hint="eastAsia"/>
        </w:rPr>
        <w:t xml:space="preserve">#Docker Compose </w:t>
      </w:r>
      <w:r>
        <w:rPr>
          <w:rFonts w:hint="eastAsia"/>
        </w:rPr>
        <w:t>的使用</w:t>
      </w:r>
      <w:r>
        <w:rPr>
          <w:rFonts w:hint="eastAsia"/>
        </w:rPr>
        <w:t>--</w:t>
      </w:r>
      <w:r>
        <w:rPr>
          <w:rFonts w:hint="eastAsia"/>
        </w:rPr>
        <w:t>启动</w:t>
      </w:r>
      <w:r>
        <w:rPr>
          <w:rFonts w:hint="eastAsia"/>
        </w:rPr>
        <w:t>tomcat</w:t>
      </w:r>
      <w:r>
        <w:rPr>
          <w:rFonts w:hint="eastAsia"/>
        </w:rPr>
        <w:t>容器</w:t>
      </w:r>
    </w:p>
    <w:p w14:paraId="240FA1D7" w14:textId="77777777" w:rsidR="00D47621" w:rsidRDefault="001B23F0">
      <w:r>
        <w:t>使用</w:t>
      </w:r>
      <w:r>
        <w:t>DockerCompose</w:t>
      </w:r>
      <w:r>
        <w:t>运行</w:t>
      </w:r>
      <w:r>
        <w:t>tomcat</w:t>
      </w:r>
      <w:r>
        <w:t>容器</w:t>
      </w:r>
    </w:p>
    <w:p w14:paraId="06C07FAA" w14:textId="77777777" w:rsidR="00D47621" w:rsidRDefault="001B23F0">
      <w:r>
        <w:rPr>
          <w:rFonts w:hint="eastAsia"/>
        </w:rPr>
        <w:t>1</w:t>
      </w:r>
      <w:r>
        <w:rPr>
          <w:rFonts w:hint="eastAsia"/>
        </w:rPr>
        <w:t>）</w:t>
      </w:r>
      <w:r>
        <w:t>进入</w:t>
      </w:r>
      <w:r>
        <w:t>/usr/local</w:t>
      </w:r>
      <w:r>
        <w:rPr>
          <w:rFonts w:hint="eastAsia"/>
        </w:rPr>
        <w:t>/docker</w:t>
      </w:r>
      <w:r>
        <w:t>目录</w:t>
      </w:r>
    </w:p>
    <w:p w14:paraId="21EE45F8" w14:textId="77777777" w:rsidR="00D47621" w:rsidRDefault="001B23F0">
      <w:r>
        <w:t>所有手动安装都需在此目录</w:t>
      </w:r>
    </w:p>
    <w:p w14:paraId="4CFF1130" w14:textId="77777777" w:rsidR="00D47621" w:rsidRDefault="001B23F0">
      <w:r>
        <w:t>cd /usr/local</w:t>
      </w:r>
      <w:r>
        <w:rPr>
          <w:rFonts w:hint="eastAsia"/>
        </w:rPr>
        <w:t>/docker</w:t>
      </w:r>
    </w:p>
    <w:p w14:paraId="70432CF6" w14:textId="77777777" w:rsidR="00D47621" w:rsidRDefault="001B23F0">
      <w:r>
        <w:rPr>
          <w:rFonts w:hint="eastAsia"/>
        </w:rPr>
        <w:t>2</w:t>
      </w:r>
      <w:r>
        <w:rPr>
          <w:rFonts w:hint="eastAsia"/>
        </w:rPr>
        <w:t>）</w:t>
      </w:r>
      <w:r>
        <w:t>创建</w:t>
      </w:r>
      <w:r>
        <w:t>tomcat</w:t>
      </w:r>
      <w:r>
        <w:t>目录</w:t>
      </w:r>
    </w:p>
    <w:p w14:paraId="5C20C0FE" w14:textId="77777777" w:rsidR="00D47621" w:rsidRDefault="001B23F0">
      <w:r>
        <w:t>mkdir tomcat</w:t>
      </w:r>
    </w:p>
    <w:p w14:paraId="6F98B234" w14:textId="77777777" w:rsidR="00D47621" w:rsidRDefault="001B23F0">
      <w:r>
        <w:rPr>
          <w:rFonts w:hint="eastAsia"/>
        </w:rPr>
        <w:t>3</w:t>
      </w:r>
      <w:r>
        <w:rPr>
          <w:rFonts w:hint="eastAsia"/>
        </w:rPr>
        <w:t>）在</w:t>
      </w:r>
      <w:r>
        <w:t xml:space="preserve"> tomcat</w:t>
      </w:r>
      <w:r>
        <w:rPr>
          <w:rFonts w:hint="eastAsia"/>
        </w:rPr>
        <w:t>目录下</w:t>
      </w:r>
      <w:r>
        <w:t>创建</w:t>
      </w:r>
      <w:r>
        <w:rPr>
          <w:rFonts w:hint="eastAsia"/>
        </w:rPr>
        <w:t>d</w:t>
      </w:r>
      <w:r>
        <w:t>ocker-compose.yml</w:t>
      </w:r>
      <w:r>
        <w:t>配置文件，内容如下：</w:t>
      </w:r>
    </w:p>
    <w:p w14:paraId="4FF95E3D" w14:textId="77777777" w:rsidR="00D47621" w:rsidRDefault="001B23F0">
      <w:r>
        <w:t>version: '3</w:t>
      </w:r>
      <w:r>
        <w:rPr>
          <w:rFonts w:hint="eastAsia"/>
        </w:rPr>
        <w:t>.1</w:t>
      </w:r>
      <w:r>
        <w:t>'</w:t>
      </w:r>
    </w:p>
    <w:p w14:paraId="2CA132FD" w14:textId="77777777" w:rsidR="00D47621" w:rsidRDefault="001B23F0">
      <w:r>
        <w:t>services:</w:t>
      </w:r>
    </w:p>
    <w:p w14:paraId="3F2DCBCF" w14:textId="77777777" w:rsidR="00D47621" w:rsidRDefault="001B23F0">
      <w:r>
        <w:t xml:space="preserve">  </w:t>
      </w:r>
      <w:r>
        <w:rPr>
          <w:rFonts w:hint="eastAsia"/>
        </w:rPr>
        <w:t>tomcat</w:t>
      </w:r>
      <w:r>
        <w:t>:</w:t>
      </w:r>
    </w:p>
    <w:p w14:paraId="5AF08B01" w14:textId="77777777" w:rsidR="00D47621" w:rsidRDefault="001B23F0">
      <w:r>
        <w:t xml:space="preserve">    restart: always</w:t>
      </w:r>
    </w:p>
    <w:p w14:paraId="59119827" w14:textId="77777777" w:rsidR="00D47621" w:rsidRDefault="001B23F0">
      <w:r>
        <w:t xml:space="preserve">    image:</w:t>
      </w:r>
      <w:r>
        <w:rPr>
          <w:rFonts w:hint="eastAsia"/>
        </w:rPr>
        <w:t xml:space="preserve"> tomcat</w:t>
      </w:r>
    </w:p>
    <w:p w14:paraId="1306F480" w14:textId="77777777" w:rsidR="00D47621" w:rsidRDefault="001B23F0">
      <w:r>
        <w:t xml:space="preserve">    container_name: </w:t>
      </w:r>
      <w:r>
        <w:rPr>
          <w:rFonts w:hint="eastAsia"/>
        </w:rPr>
        <w:t>tomcat</w:t>
      </w:r>
    </w:p>
    <w:p w14:paraId="0CDE8E4C" w14:textId="77777777" w:rsidR="00D47621" w:rsidRDefault="001B23F0">
      <w:r>
        <w:t xml:space="preserve">    ports:</w:t>
      </w:r>
    </w:p>
    <w:p w14:paraId="5105AB23" w14:textId="77777777" w:rsidR="00D47621" w:rsidRDefault="001B23F0">
      <w:r>
        <w:t xml:space="preserve">      - </w:t>
      </w:r>
      <w:r>
        <w:rPr>
          <w:rFonts w:hint="eastAsia"/>
        </w:rPr>
        <w:t>8080</w:t>
      </w:r>
      <w:r>
        <w:t>:</w:t>
      </w:r>
      <w:r>
        <w:rPr>
          <w:rFonts w:hint="eastAsia"/>
        </w:rPr>
        <w:t>8080</w:t>
      </w:r>
    </w:p>
    <w:p w14:paraId="61833A06" w14:textId="77777777" w:rsidR="00D47621" w:rsidRDefault="00D47621"/>
    <w:p w14:paraId="0255EFFE" w14:textId="77777777" w:rsidR="00D47621" w:rsidRDefault="001B23F0">
      <w:r>
        <w:rPr>
          <w:rFonts w:hint="eastAsia"/>
        </w:rPr>
        <w:t>4</w:t>
      </w:r>
      <w:r>
        <w:rPr>
          <w:rFonts w:hint="eastAsia"/>
        </w:rPr>
        <w:t>）</w:t>
      </w:r>
      <w:r>
        <w:t>启动容器</w:t>
      </w:r>
      <w:r>
        <w:rPr>
          <w:rFonts w:hint="eastAsia"/>
        </w:rPr>
        <w:t>，测试</w:t>
      </w:r>
      <w:r>
        <w:rPr>
          <w:rFonts w:hint="eastAsia"/>
        </w:rPr>
        <w:t>tomcat</w:t>
      </w:r>
      <w:r>
        <w:rPr>
          <w:rFonts w:hint="eastAsia"/>
        </w:rPr>
        <w:t>界面</w:t>
      </w:r>
    </w:p>
    <w:p w14:paraId="35E4A7C2" w14:textId="7E2D4681" w:rsidR="00D47621" w:rsidRDefault="001B23F0">
      <w:pPr>
        <w:rPr>
          <w:ins w:id="107" w:author="夏源" w:date="2024-10-22T16:49:00Z"/>
        </w:rPr>
      </w:pPr>
      <w:r>
        <w:t>docker-compose up</w:t>
      </w:r>
      <w:r>
        <w:rPr>
          <w:rFonts w:hint="eastAsia"/>
        </w:rPr>
        <w:t xml:space="preserve"> </w:t>
      </w:r>
    </w:p>
    <w:p w14:paraId="29F6B1FC" w14:textId="4E4B4F61" w:rsidR="00A251C1" w:rsidRDefault="00A251C1">
      <w:ins w:id="108" w:author="夏源" w:date="2024-10-22T16:49:00Z">
        <w:r>
          <w:rPr>
            <w:noProof/>
          </w:rPr>
          <w:drawing>
            <wp:inline distT="0" distB="0" distL="0" distR="0" wp14:anchorId="3A3123F1" wp14:editId="5905044A">
              <wp:extent cx="5274310" cy="2776220"/>
              <wp:effectExtent l="0" t="0" r="2540" b="5080"/>
              <wp:docPr id="41" name="图片 4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7762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0049812" w14:textId="6D40267D" w:rsidR="00D47621" w:rsidRDefault="001B23F0">
      <w:pPr>
        <w:rPr>
          <w:ins w:id="109" w:author="夏源" w:date="2024-10-22T16:52:00Z"/>
        </w:rPr>
      </w:pPr>
      <w:r>
        <w:rPr>
          <w:rFonts w:hint="eastAsia"/>
        </w:rPr>
        <w:t>按“三．</w:t>
      </w:r>
      <w:r>
        <w:t>安装</w:t>
      </w:r>
      <w:r>
        <w:t xml:space="preserve"> Tomcat</w:t>
      </w:r>
      <w:r>
        <w:rPr>
          <w:rFonts w:hint="eastAsia"/>
        </w:rPr>
        <w:t>”的步骤修改</w:t>
      </w:r>
      <w:r>
        <w:rPr>
          <w:rFonts w:hint="eastAsia"/>
        </w:rPr>
        <w:t>tomcat</w:t>
      </w:r>
      <w:r>
        <w:rPr>
          <w:rFonts w:hint="eastAsia"/>
        </w:rPr>
        <w:t>的</w:t>
      </w:r>
      <w:r>
        <w:rPr>
          <w:rFonts w:hint="eastAsia"/>
        </w:rPr>
        <w:t>webapps</w:t>
      </w:r>
      <w:r>
        <w:rPr>
          <w:rFonts w:hint="eastAsia"/>
        </w:rPr>
        <w:t>目录，使</w:t>
      </w:r>
      <w:r>
        <w:rPr>
          <w:rFonts w:hint="eastAsia"/>
        </w:rPr>
        <w:t>tomcat</w:t>
      </w:r>
      <w:r>
        <w:rPr>
          <w:rFonts w:hint="eastAsia"/>
        </w:rPr>
        <w:t>界面正常显示。</w:t>
      </w:r>
    </w:p>
    <w:p w14:paraId="5111869D" w14:textId="0853B3C5" w:rsidR="001A25A0" w:rsidRDefault="001A25A0">
      <w:ins w:id="110" w:author="夏源" w:date="2024-10-22T16:52:00Z">
        <w:r>
          <w:rPr>
            <w:noProof/>
          </w:rPr>
          <w:drawing>
            <wp:inline distT="0" distB="0" distL="0" distR="0" wp14:anchorId="0E243B66" wp14:editId="359CDBF4">
              <wp:extent cx="5274310" cy="3148330"/>
              <wp:effectExtent l="0" t="0" r="2540" b="0"/>
              <wp:docPr id="42" name="图片 4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31483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B4AA5CE" w14:textId="77777777" w:rsidR="00D47621" w:rsidRDefault="001B23F0">
      <w:r>
        <w:rPr>
          <w:rFonts w:hint="eastAsia"/>
        </w:rPr>
        <w:t>5</w:t>
      </w:r>
      <w:r>
        <w:rPr>
          <w:rFonts w:hint="eastAsia"/>
        </w:rPr>
        <w:t>）</w:t>
      </w:r>
      <w:r>
        <w:t>停止</w:t>
      </w:r>
      <w:r>
        <w:rPr>
          <w:rFonts w:hint="eastAsia"/>
        </w:rPr>
        <w:t>并移除</w:t>
      </w:r>
      <w:r>
        <w:t>容器</w:t>
      </w:r>
      <w:r>
        <w:rPr>
          <w:rFonts w:hint="eastAsia"/>
        </w:rPr>
        <w:t>，测试</w:t>
      </w:r>
      <w:r>
        <w:rPr>
          <w:rFonts w:hint="eastAsia"/>
        </w:rPr>
        <w:t>tomcat</w:t>
      </w:r>
      <w:r>
        <w:rPr>
          <w:rFonts w:hint="eastAsia"/>
        </w:rPr>
        <w:t>界面</w:t>
      </w:r>
    </w:p>
    <w:p w14:paraId="29C7C3AD" w14:textId="3A223572" w:rsidR="00D47621" w:rsidRDefault="001B23F0">
      <w:pPr>
        <w:rPr>
          <w:ins w:id="111" w:author="夏源" w:date="2024-10-22T16:54:00Z"/>
        </w:rPr>
      </w:pPr>
      <w:r>
        <w:t>docker-compose down</w:t>
      </w:r>
    </w:p>
    <w:p w14:paraId="4D693499" w14:textId="0890E587" w:rsidR="003F2BC1" w:rsidRDefault="003F2BC1">
      <w:pPr>
        <w:rPr>
          <w:ins w:id="112" w:author="夏源" w:date="2024-10-22T16:54:00Z"/>
        </w:rPr>
      </w:pPr>
      <w:ins w:id="113" w:author="夏源" w:date="2024-10-22T16:54:00Z">
        <w:r>
          <w:rPr>
            <w:noProof/>
          </w:rPr>
          <w:drawing>
            <wp:inline distT="0" distB="0" distL="0" distR="0" wp14:anchorId="39C219C0" wp14:editId="0F3DC5F2">
              <wp:extent cx="5274310" cy="918845"/>
              <wp:effectExtent l="0" t="0" r="2540" b="0"/>
              <wp:docPr id="44" name="图片 4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9188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5823013" w14:textId="4FDF8F35" w:rsidR="003F2BC1" w:rsidRDefault="003F2BC1">
      <w:pPr>
        <w:rPr>
          <w:ins w:id="114" w:author="夏源" w:date="2024-10-22T16:55:00Z"/>
        </w:rPr>
      </w:pPr>
      <w:ins w:id="115" w:author="夏源" w:date="2024-10-22T16:54:00Z">
        <w:r>
          <w:rPr>
            <w:noProof/>
          </w:rPr>
          <w:lastRenderedPageBreak/>
          <w:drawing>
            <wp:inline distT="0" distB="0" distL="0" distR="0" wp14:anchorId="220F0AB8" wp14:editId="2D210B87">
              <wp:extent cx="5274310" cy="1167130"/>
              <wp:effectExtent l="0" t="0" r="2540" b="0"/>
              <wp:docPr id="43" name="图片 4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11671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E85CA3B" w14:textId="2D0ABAEF" w:rsidR="003F2BC1" w:rsidRDefault="003F2BC1">
      <w:ins w:id="116" w:author="夏源" w:date="2024-10-22T16:55:00Z">
        <w:r>
          <w:rPr>
            <w:noProof/>
          </w:rPr>
          <w:drawing>
            <wp:inline distT="0" distB="0" distL="0" distR="0" wp14:anchorId="0FB223CA" wp14:editId="68E8ECFA">
              <wp:extent cx="5274310" cy="2776220"/>
              <wp:effectExtent l="0" t="0" r="2540" b="5080"/>
              <wp:docPr id="45" name="图片 4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7762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FAA96CA" w14:textId="77777777" w:rsidR="00D47621" w:rsidRDefault="001B23F0">
      <w:pPr>
        <w:numPr>
          <w:ilvl w:val="0"/>
          <w:numId w:val="7"/>
        </w:numPr>
      </w:pPr>
      <w:r>
        <w:t>守护态运行容器</w:t>
      </w:r>
      <w:r>
        <w:t>docker-compose up -d</w:t>
      </w:r>
      <w:r>
        <w:rPr>
          <w:rFonts w:hint="eastAsia"/>
        </w:rPr>
        <w:t xml:space="preserve">, </w:t>
      </w:r>
      <w:r>
        <w:rPr>
          <w:rFonts w:hint="eastAsia"/>
        </w:rPr>
        <w:t>测试</w:t>
      </w:r>
      <w:r>
        <w:rPr>
          <w:rFonts w:hint="eastAsia"/>
        </w:rPr>
        <w:t>tomcat</w:t>
      </w:r>
      <w:r>
        <w:rPr>
          <w:rFonts w:hint="eastAsia"/>
        </w:rPr>
        <w:t>界面</w:t>
      </w:r>
    </w:p>
    <w:p w14:paraId="7E67C681" w14:textId="71C87CE3" w:rsidR="00D47621" w:rsidRDefault="001B23F0">
      <w:pPr>
        <w:rPr>
          <w:ins w:id="117" w:author="夏源" w:date="2024-10-22T16:55:00Z"/>
        </w:rPr>
      </w:pPr>
      <w:r>
        <w:rPr>
          <w:rFonts w:hint="eastAsia"/>
        </w:rPr>
        <w:t>从以上步骤发现，</w:t>
      </w:r>
      <w:r>
        <w:rPr>
          <w:rFonts w:hint="eastAsia"/>
        </w:rPr>
        <w:t>tomcat</w:t>
      </w:r>
      <w:r>
        <w:rPr>
          <w:rFonts w:hint="eastAsia"/>
        </w:rPr>
        <w:t>修改</w:t>
      </w:r>
      <w:r>
        <w:rPr>
          <w:rFonts w:hint="eastAsia"/>
        </w:rPr>
        <w:t>webapps</w:t>
      </w:r>
      <w:r>
        <w:rPr>
          <w:rFonts w:hint="eastAsia"/>
        </w:rPr>
        <w:t>，重启容器后修改失效，为了使修改的数据持久化，需要增加数据卷。</w:t>
      </w:r>
    </w:p>
    <w:p w14:paraId="336BF29F" w14:textId="42AB46A7" w:rsidR="00F244F1" w:rsidRDefault="00F244F1">
      <w:pPr>
        <w:rPr>
          <w:ins w:id="118" w:author="夏源" w:date="2024-10-22T16:55:00Z"/>
        </w:rPr>
      </w:pPr>
      <w:ins w:id="119" w:author="夏源" w:date="2024-10-22T16:55:00Z">
        <w:r>
          <w:rPr>
            <w:noProof/>
          </w:rPr>
          <w:drawing>
            <wp:inline distT="0" distB="0" distL="0" distR="0" wp14:anchorId="43CF8121" wp14:editId="118BFE66">
              <wp:extent cx="5274310" cy="849630"/>
              <wp:effectExtent l="0" t="0" r="2540" b="7620"/>
              <wp:docPr id="46" name="图片 4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8496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FC245F7" w14:textId="5CB34A75" w:rsidR="00F244F1" w:rsidRDefault="00F244F1">
      <w:ins w:id="120" w:author="夏源" w:date="2024-10-22T16:55:00Z">
        <w:r>
          <w:rPr>
            <w:noProof/>
          </w:rPr>
          <w:drawing>
            <wp:inline distT="0" distB="0" distL="0" distR="0" wp14:anchorId="653C63E3" wp14:editId="6389B0E3">
              <wp:extent cx="5274310" cy="2776220"/>
              <wp:effectExtent l="0" t="0" r="2540" b="5080"/>
              <wp:docPr id="47" name="图片 4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7762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E373E45" w14:textId="77777777" w:rsidR="00D47621" w:rsidRDefault="001B23F0">
      <w:pPr>
        <w:numPr>
          <w:ilvl w:val="0"/>
          <w:numId w:val="7"/>
        </w:numPr>
      </w:pPr>
      <w:r>
        <w:rPr>
          <w:rFonts w:hint="eastAsia"/>
        </w:rPr>
        <w:lastRenderedPageBreak/>
        <w:t>增加数据卷，持久化应用中的数据</w:t>
      </w:r>
    </w:p>
    <w:p w14:paraId="585CBD33" w14:textId="77777777" w:rsidR="00D47621" w:rsidRDefault="001B23F0">
      <w:r>
        <w:rPr>
          <w:rFonts w:hint="eastAsia"/>
        </w:rPr>
        <w:t>在</w:t>
      </w:r>
      <w:r>
        <w:t>/usr/local</w:t>
      </w:r>
      <w:r>
        <w:rPr>
          <w:rFonts w:hint="eastAsia"/>
        </w:rPr>
        <w:t>/docker</w:t>
      </w:r>
      <w:r>
        <w:rPr>
          <w:rFonts w:hint="eastAsia"/>
        </w:rPr>
        <w:t>下创建目录</w:t>
      </w:r>
      <w:r>
        <w:rPr>
          <w:rFonts w:hint="eastAsia"/>
        </w:rPr>
        <w:t>/tomcat/webapps/ROOT</w:t>
      </w:r>
      <w:r>
        <w:rPr>
          <w:rFonts w:hint="eastAsia"/>
        </w:rPr>
        <w:t>，并在</w:t>
      </w:r>
      <w:r>
        <w:rPr>
          <w:rFonts w:hint="eastAsia"/>
        </w:rPr>
        <w:t>ROOT</w:t>
      </w:r>
      <w:r>
        <w:rPr>
          <w:rFonts w:hint="eastAsia"/>
        </w:rPr>
        <w:t>目录下创建文档</w:t>
      </w:r>
      <w:r>
        <w:rPr>
          <w:rFonts w:hint="eastAsia"/>
        </w:rPr>
        <w:t>index.jsp</w:t>
      </w:r>
      <w:r>
        <w:rPr>
          <w:rFonts w:hint="eastAsia"/>
        </w:rPr>
        <w:t>，编辑</w:t>
      </w:r>
      <w:r>
        <w:rPr>
          <w:rFonts w:hint="eastAsia"/>
        </w:rPr>
        <w:t>index.jsp</w:t>
      </w:r>
      <w:r>
        <w:rPr>
          <w:rFonts w:hint="eastAsia"/>
        </w:rPr>
        <w:t>内容为“</w:t>
      </w:r>
      <w:r>
        <w:rPr>
          <w:rFonts w:hint="eastAsia"/>
        </w:rPr>
        <w:t>hello docker-compose</w:t>
      </w:r>
      <w:r>
        <w:rPr>
          <w:rFonts w:hint="eastAsia"/>
        </w:rPr>
        <w:t>！”</w:t>
      </w:r>
    </w:p>
    <w:p w14:paraId="78D32929" w14:textId="77777777" w:rsidR="00D47621" w:rsidRDefault="001B23F0">
      <w:r>
        <w:rPr>
          <w:rFonts w:hint="eastAsia"/>
        </w:rPr>
        <w:t>8</w:t>
      </w:r>
      <w:r>
        <w:rPr>
          <w:rFonts w:hint="eastAsia"/>
        </w:rPr>
        <w:t>）在文件</w:t>
      </w:r>
      <w:r>
        <w:rPr>
          <w:rFonts w:hint="eastAsia"/>
        </w:rPr>
        <w:t>docker-compose.yml</w:t>
      </w:r>
      <w:r>
        <w:rPr>
          <w:rFonts w:hint="eastAsia"/>
        </w:rPr>
        <w:t>中添加</w:t>
      </w:r>
      <w:r>
        <w:rPr>
          <w:rFonts w:hint="eastAsia"/>
        </w:rPr>
        <w:t>volumes</w:t>
      </w:r>
      <w:r>
        <w:rPr>
          <w:rFonts w:hint="eastAsia"/>
        </w:rPr>
        <w:t>。</w:t>
      </w:r>
    </w:p>
    <w:p w14:paraId="57DF0FB7" w14:textId="77777777" w:rsidR="00D47621" w:rsidRDefault="001B23F0">
      <w:r>
        <w:rPr>
          <w:rFonts w:hint="eastAsia"/>
        </w:rPr>
        <w:t>vi docker-compose.yml</w:t>
      </w:r>
    </w:p>
    <w:p w14:paraId="236AC935" w14:textId="77777777" w:rsidR="00D47621" w:rsidRDefault="00D47621"/>
    <w:p w14:paraId="52B5B50B" w14:textId="77777777" w:rsidR="00D47621" w:rsidRDefault="001B23F0">
      <w:pPr>
        <w:ind w:firstLine="420"/>
      </w:pPr>
      <w:r>
        <w:rPr>
          <w:rFonts w:hint="eastAsia"/>
        </w:rPr>
        <w:t>version: '3.1'</w:t>
      </w:r>
    </w:p>
    <w:p w14:paraId="1FEF4914" w14:textId="77777777" w:rsidR="00D47621" w:rsidRDefault="001B23F0">
      <w:pPr>
        <w:ind w:firstLine="420"/>
      </w:pPr>
      <w:r>
        <w:rPr>
          <w:rFonts w:hint="eastAsia"/>
        </w:rPr>
        <w:t>services:</w:t>
      </w:r>
    </w:p>
    <w:p w14:paraId="39D35530" w14:textId="77777777" w:rsidR="00D47621" w:rsidRDefault="001B23F0">
      <w:pPr>
        <w:ind w:firstLine="420"/>
      </w:pPr>
      <w:r>
        <w:rPr>
          <w:rFonts w:hint="eastAsia"/>
        </w:rPr>
        <w:t xml:space="preserve">  tomcat:</w:t>
      </w:r>
    </w:p>
    <w:p w14:paraId="7B77F2DE" w14:textId="77777777" w:rsidR="00D47621" w:rsidRDefault="001B23F0">
      <w:pPr>
        <w:ind w:firstLine="420"/>
      </w:pPr>
      <w:r>
        <w:rPr>
          <w:rFonts w:hint="eastAsia"/>
        </w:rPr>
        <w:t xml:space="preserve">    restart: always</w:t>
      </w:r>
    </w:p>
    <w:p w14:paraId="43AD2616" w14:textId="77777777" w:rsidR="00D47621" w:rsidRDefault="001B23F0">
      <w:pPr>
        <w:ind w:firstLine="420"/>
      </w:pPr>
      <w:r>
        <w:rPr>
          <w:rFonts w:hint="eastAsia"/>
        </w:rPr>
        <w:t xml:space="preserve">    image: tomcat</w:t>
      </w:r>
    </w:p>
    <w:p w14:paraId="649AE225" w14:textId="77777777" w:rsidR="00D47621" w:rsidRDefault="001B23F0">
      <w:pPr>
        <w:ind w:firstLine="420"/>
      </w:pPr>
      <w:r>
        <w:rPr>
          <w:rFonts w:hint="eastAsia"/>
        </w:rPr>
        <w:t xml:space="preserve">    container_name: tomcat</w:t>
      </w:r>
    </w:p>
    <w:p w14:paraId="24E2A293" w14:textId="77777777" w:rsidR="00D47621" w:rsidRDefault="001B23F0">
      <w:pPr>
        <w:ind w:firstLine="420"/>
      </w:pPr>
      <w:r>
        <w:rPr>
          <w:rFonts w:hint="eastAsia"/>
        </w:rPr>
        <w:t xml:space="preserve">    ports:</w:t>
      </w:r>
    </w:p>
    <w:p w14:paraId="2583A1EB" w14:textId="77777777" w:rsidR="00D47621" w:rsidRDefault="001B23F0">
      <w:pPr>
        <w:ind w:firstLine="420"/>
      </w:pPr>
      <w:r>
        <w:rPr>
          <w:rFonts w:hint="eastAsia"/>
        </w:rPr>
        <w:t xml:space="preserve">      - 8080:8080</w:t>
      </w:r>
    </w:p>
    <w:p w14:paraId="45E776E8" w14:textId="77777777" w:rsidR="00D47621" w:rsidRDefault="001B23F0">
      <w:pPr>
        <w:ind w:firstLine="420"/>
      </w:pPr>
      <w:r>
        <w:rPr>
          <w:rFonts w:hint="eastAsia"/>
        </w:rPr>
        <w:t xml:space="preserve">    volumes:</w:t>
      </w:r>
    </w:p>
    <w:p w14:paraId="5BC98782" w14:textId="77777777" w:rsidR="00D47621" w:rsidRDefault="001B23F0">
      <w:pPr>
        <w:ind w:firstLine="420"/>
      </w:pPr>
      <w:r>
        <w:rPr>
          <w:rFonts w:hint="eastAsia"/>
        </w:rPr>
        <w:t xml:space="preserve">      - ./webapps:/usr/local/tomcat/webapps/</w:t>
      </w:r>
    </w:p>
    <w:p w14:paraId="5D606F46" w14:textId="77777777" w:rsidR="00D47621" w:rsidRDefault="001B23F0">
      <w:pPr>
        <w:ind w:firstLine="420"/>
      </w:pPr>
      <w:r>
        <w:rPr>
          <w:rFonts w:hint="eastAsia"/>
        </w:rPr>
        <w:t xml:space="preserve">    environment:</w:t>
      </w:r>
    </w:p>
    <w:p w14:paraId="5799C398" w14:textId="3D54ACF8" w:rsidR="00D47621" w:rsidRDefault="001B23F0">
      <w:pPr>
        <w:ind w:firstLine="420"/>
        <w:rPr>
          <w:ins w:id="121" w:author="夏源" w:date="2024-10-22T16:58:00Z"/>
        </w:rPr>
      </w:pPr>
      <w:r>
        <w:rPr>
          <w:rFonts w:hint="eastAsia"/>
        </w:rPr>
        <w:t xml:space="preserve">      TZ: Asia/Shanghai</w:t>
      </w:r>
    </w:p>
    <w:p w14:paraId="747C743E" w14:textId="46A695BB" w:rsidR="00BF6DF9" w:rsidRDefault="00BF6DF9">
      <w:pPr>
        <w:ind w:firstLine="420"/>
      </w:pPr>
      <w:ins w:id="122" w:author="夏源" w:date="2024-10-22T16:58:00Z">
        <w:r>
          <w:rPr>
            <w:noProof/>
          </w:rPr>
          <w:lastRenderedPageBreak/>
          <w:drawing>
            <wp:inline distT="0" distB="0" distL="0" distR="0" wp14:anchorId="7FCAF24F" wp14:editId="1D23A606">
              <wp:extent cx="5274310" cy="5545455"/>
              <wp:effectExtent l="0" t="0" r="2540" b="0"/>
              <wp:docPr id="48" name="图片 4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5545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0F17F07" w14:textId="5DB3857A" w:rsidR="00D47621" w:rsidRDefault="001B23F0">
      <w:pPr>
        <w:rPr>
          <w:ins w:id="123" w:author="夏源" w:date="2024-10-22T18:38:00Z"/>
        </w:rPr>
      </w:pPr>
      <w:r>
        <w:rPr>
          <w:rFonts w:hint="eastAsia"/>
        </w:rPr>
        <w:t>9</w:t>
      </w:r>
      <w:r>
        <w:rPr>
          <w:rFonts w:hint="eastAsia"/>
        </w:rPr>
        <w:t>）</w:t>
      </w:r>
      <w:r>
        <w:t>守护态运行容器</w:t>
      </w:r>
      <w:r>
        <w:t>docker-compose up -d</w:t>
      </w:r>
      <w:r>
        <w:rPr>
          <w:rFonts w:hint="eastAsia"/>
        </w:rPr>
        <w:t xml:space="preserve">, </w:t>
      </w:r>
      <w:r>
        <w:rPr>
          <w:rFonts w:hint="eastAsia"/>
        </w:rPr>
        <w:t>观察并记录此时</w:t>
      </w:r>
      <w:r>
        <w:rPr>
          <w:rFonts w:hint="eastAsia"/>
        </w:rPr>
        <w:t>tomcat</w:t>
      </w:r>
      <w:r>
        <w:rPr>
          <w:rFonts w:hint="eastAsia"/>
        </w:rPr>
        <w:t>界面</w:t>
      </w:r>
    </w:p>
    <w:p w14:paraId="4B14813F" w14:textId="1D0E1F2F" w:rsidR="004F457A" w:rsidRDefault="004F457A">
      <w:pPr>
        <w:rPr>
          <w:ins w:id="124" w:author="夏源" w:date="2024-10-22T18:39:00Z"/>
        </w:rPr>
      </w:pPr>
      <w:ins w:id="125" w:author="夏源" w:date="2024-10-22T18:38:00Z">
        <w:r>
          <w:rPr>
            <w:noProof/>
          </w:rPr>
          <w:drawing>
            <wp:inline distT="0" distB="0" distL="0" distR="0" wp14:anchorId="3C5D33D2" wp14:editId="6830392B">
              <wp:extent cx="5274310" cy="624205"/>
              <wp:effectExtent l="0" t="0" r="2540" b="4445"/>
              <wp:docPr id="51" name="图片 5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6242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1CF0B84" w14:textId="0D614CA0" w:rsidR="004F457A" w:rsidRDefault="004F457A">
      <w:ins w:id="126" w:author="夏源" w:date="2024-10-22T18:39:00Z">
        <w:r>
          <w:rPr>
            <w:noProof/>
          </w:rPr>
          <w:lastRenderedPageBreak/>
          <w:drawing>
            <wp:inline distT="0" distB="0" distL="0" distR="0" wp14:anchorId="68C55F2E" wp14:editId="6F378590">
              <wp:extent cx="5274310" cy="2444750"/>
              <wp:effectExtent l="0" t="0" r="2540" b="0"/>
              <wp:docPr id="52" name="图片 5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4447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BA2FD19" w14:textId="68980234" w:rsidR="00D47621" w:rsidRDefault="00687140">
      <w:pPr>
        <w:rPr>
          <w:ins w:id="127" w:author="夏源" w:date="2024-10-22T18:38:00Z"/>
        </w:rPr>
      </w:pPr>
      <w:ins w:id="128" w:author="夏源" w:date="2024-10-22T18:38:00Z">
        <w:r>
          <w:rPr>
            <w:noProof/>
          </w:rPr>
          <w:drawing>
            <wp:inline distT="0" distB="0" distL="0" distR="0" wp14:anchorId="16301000" wp14:editId="637F54E4">
              <wp:extent cx="5274310" cy="2444750"/>
              <wp:effectExtent l="0" t="0" r="2540" b="0"/>
              <wp:docPr id="49" name="图片 4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4447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A997F40" w14:textId="77777777" w:rsidR="004F457A" w:rsidRDefault="004F457A"/>
    <w:p w14:paraId="06D45B7D" w14:textId="77777777" w:rsidR="00D47621" w:rsidRDefault="001B23F0">
      <w:r>
        <w:rPr>
          <w:rFonts w:hint="eastAsia"/>
        </w:rPr>
        <w:t xml:space="preserve">#Docker Compose </w:t>
      </w:r>
      <w:r>
        <w:rPr>
          <w:rFonts w:hint="eastAsia"/>
        </w:rPr>
        <w:t>的使用</w:t>
      </w:r>
      <w:r>
        <w:rPr>
          <w:rFonts w:hint="eastAsia"/>
        </w:rPr>
        <w:t>--</w:t>
      </w:r>
      <w:r>
        <w:rPr>
          <w:rFonts w:hint="eastAsia"/>
        </w:rPr>
        <w:t>启动</w:t>
      </w:r>
      <w:r>
        <w:rPr>
          <w:rFonts w:hint="eastAsia"/>
        </w:rPr>
        <w:t>mysql</w:t>
      </w:r>
      <w:r>
        <w:rPr>
          <w:rFonts w:hint="eastAsia"/>
        </w:rPr>
        <w:t>容器</w:t>
      </w:r>
    </w:p>
    <w:p w14:paraId="1BC66EC1" w14:textId="77777777" w:rsidR="00D47621" w:rsidRDefault="001B23F0">
      <w:r>
        <w:t>cd /usr/local</w:t>
      </w:r>
      <w:r>
        <w:rPr>
          <w:rFonts w:hint="eastAsia"/>
        </w:rPr>
        <w:t>/docker</w:t>
      </w:r>
    </w:p>
    <w:p w14:paraId="26939943" w14:textId="77777777" w:rsidR="00D47621" w:rsidRDefault="001B23F0"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mysql</w:t>
      </w:r>
      <w:r>
        <w:t>目录</w:t>
      </w:r>
    </w:p>
    <w:p w14:paraId="076B6D32" w14:textId="77777777" w:rsidR="00D47621" w:rsidRDefault="001B23F0">
      <w:r>
        <w:t xml:space="preserve">mkdir </w:t>
      </w:r>
      <w:r>
        <w:rPr>
          <w:rFonts w:hint="eastAsia"/>
        </w:rPr>
        <w:t>mysql</w:t>
      </w:r>
    </w:p>
    <w:p w14:paraId="3F48C013" w14:textId="77777777" w:rsidR="00D47621" w:rsidRDefault="001B23F0">
      <w:pPr>
        <w:numPr>
          <w:ilvl w:val="0"/>
          <w:numId w:val="8"/>
        </w:numPr>
      </w:pPr>
      <w:r>
        <w:t>创建</w:t>
      </w:r>
      <w:r>
        <w:rPr>
          <w:rFonts w:hint="eastAsia"/>
        </w:rPr>
        <w:t>d</w:t>
      </w:r>
      <w:r>
        <w:t>ocker-compose.yml</w:t>
      </w:r>
      <w:r>
        <w:t>配置文件，内容如下：</w:t>
      </w:r>
    </w:p>
    <w:p w14:paraId="64FD797C" w14:textId="77777777" w:rsidR="00D47621" w:rsidRDefault="001B23F0">
      <w:r>
        <w:t>vi /usr/local</w:t>
      </w:r>
      <w:r>
        <w:rPr>
          <w:rFonts w:hint="eastAsia"/>
        </w:rPr>
        <w:t>/docker</w:t>
      </w:r>
      <w:r>
        <w:t>/mysql/</w:t>
      </w:r>
      <w:r>
        <w:rPr>
          <w:rFonts w:hint="eastAsia"/>
        </w:rPr>
        <w:t>d</w:t>
      </w:r>
      <w:r>
        <w:t>ocker-compose.yml</w:t>
      </w:r>
    </w:p>
    <w:p w14:paraId="6B2A690E" w14:textId="77777777" w:rsidR="00D47621" w:rsidRDefault="00D47621"/>
    <w:p w14:paraId="550D2436" w14:textId="77777777" w:rsidR="00D47621" w:rsidRDefault="001B23F0">
      <w:r>
        <w:t>version: '3.1'</w:t>
      </w:r>
    </w:p>
    <w:p w14:paraId="74331BA2" w14:textId="77777777" w:rsidR="00D47621" w:rsidRDefault="001B23F0">
      <w:r>
        <w:t>services:</w:t>
      </w:r>
    </w:p>
    <w:p w14:paraId="67B804E5" w14:textId="77777777" w:rsidR="00D47621" w:rsidRDefault="001B23F0">
      <w:r>
        <w:t xml:space="preserve">  db:</w:t>
      </w:r>
    </w:p>
    <w:p w14:paraId="19A0A687" w14:textId="77777777" w:rsidR="00D47621" w:rsidRDefault="001B23F0">
      <w:r>
        <w:t xml:space="preserve">    restart: always</w:t>
      </w:r>
    </w:p>
    <w:p w14:paraId="43213AA5" w14:textId="77777777" w:rsidR="00D47621" w:rsidRDefault="001B23F0">
      <w:r>
        <w:t xml:space="preserve">    image: mysql</w:t>
      </w:r>
    </w:p>
    <w:p w14:paraId="6CD3AF38" w14:textId="77777777" w:rsidR="00D47621" w:rsidRDefault="001B23F0">
      <w:r>
        <w:t xml:space="preserve">    container_name: mysql</w:t>
      </w:r>
    </w:p>
    <w:p w14:paraId="0FF5EB09" w14:textId="77777777" w:rsidR="00D47621" w:rsidRDefault="001B23F0">
      <w:r>
        <w:t xml:space="preserve">    ports:</w:t>
      </w:r>
    </w:p>
    <w:p w14:paraId="68467D20" w14:textId="77777777" w:rsidR="00D47621" w:rsidRDefault="001B23F0">
      <w:r>
        <w:t xml:space="preserve">      - 3306:3306</w:t>
      </w:r>
    </w:p>
    <w:p w14:paraId="733B320D" w14:textId="77777777" w:rsidR="00D47621" w:rsidRDefault="001B23F0">
      <w:r>
        <w:t xml:space="preserve">    environment:</w:t>
      </w:r>
    </w:p>
    <w:p w14:paraId="40FC1F79" w14:textId="77777777" w:rsidR="00D47621" w:rsidRDefault="001B23F0">
      <w:r>
        <w:t xml:space="preserve">      MYSQL_ROOT_PASSWORD: 123456</w:t>
      </w:r>
    </w:p>
    <w:p w14:paraId="23503D73" w14:textId="77777777" w:rsidR="00D47621" w:rsidRDefault="001B23F0">
      <w:r>
        <w:lastRenderedPageBreak/>
        <w:t xml:space="preserve">    command:</w:t>
      </w:r>
    </w:p>
    <w:p w14:paraId="58522C1C" w14:textId="77777777" w:rsidR="00D47621" w:rsidRDefault="001B23F0">
      <w:r>
        <w:t xml:space="preserve">      --default-authentication-plugin=mysql_native_password</w:t>
      </w:r>
    </w:p>
    <w:p w14:paraId="63730503" w14:textId="77777777" w:rsidR="00D47621" w:rsidRDefault="001B23F0">
      <w:r>
        <w:t xml:space="preserve">      --character-set-server=utf8mb4</w:t>
      </w:r>
    </w:p>
    <w:p w14:paraId="4E9431EF" w14:textId="77777777" w:rsidR="00D47621" w:rsidRDefault="001B23F0">
      <w:r>
        <w:t xml:space="preserve">      --collation-server=utf8mb4_general_ci</w:t>
      </w:r>
    </w:p>
    <w:p w14:paraId="264C829B" w14:textId="77777777" w:rsidR="00D47621" w:rsidRDefault="001B23F0">
      <w:r>
        <w:t xml:space="preserve">      --explicit_defaults_for_timestamp=true</w:t>
      </w:r>
    </w:p>
    <w:p w14:paraId="603B338C" w14:textId="77777777" w:rsidR="00D47621" w:rsidRDefault="001B23F0">
      <w:r>
        <w:t xml:space="preserve">      --lower_case_table_names=1</w:t>
      </w:r>
    </w:p>
    <w:p w14:paraId="5A356763" w14:textId="77777777" w:rsidR="00D47621" w:rsidRDefault="001B23F0">
      <w:r>
        <w:t xml:space="preserve">    volumes:</w:t>
      </w:r>
    </w:p>
    <w:p w14:paraId="4DCC1F86" w14:textId="77777777" w:rsidR="00D47621" w:rsidRDefault="001B23F0">
      <w:r>
        <w:t xml:space="preserve">      - ./data:/var/lib/mysql</w:t>
      </w:r>
    </w:p>
    <w:p w14:paraId="2AE23A5D" w14:textId="77777777" w:rsidR="00D47621" w:rsidRDefault="001B23F0">
      <w:r>
        <w:t xml:space="preserve">    #mysql</w:t>
      </w:r>
      <w:r>
        <w:t>的</w:t>
      </w:r>
      <w:r>
        <w:t>web</w:t>
      </w:r>
      <w:r>
        <w:t>客户端</w:t>
      </w:r>
    </w:p>
    <w:p w14:paraId="43E5BDBA" w14:textId="77777777" w:rsidR="00D47621" w:rsidRDefault="001B23F0">
      <w:r>
        <w:t xml:space="preserve">  adminer:</w:t>
      </w:r>
    </w:p>
    <w:p w14:paraId="5FAC6E65" w14:textId="77777777" w:rsidR="00D47621" w:rsidRDefault="001B23F0">
      <w:r>
        <w:t xml:space="preserve">    image: adminer</w:t>
      </w:r>
    </w:p>
    <w:p w14:paraId="7514131F" w14:textId="77777777" w:rsidR="00D47621" w:rsidRDefault="001B23F0">
      <w:r>
        <w:t xml:space="preserve">    restart: always</w:t>
      </w:r>
    </w:p>
    <w:p w14:paraId="1E2E84D3" w14:textId="77777777" w:rsidR="00D47621" w:rsidRDefault="001B23F0">
      <w:r>
        <w:t xml:space="preserve">    ports:</w:t>
      </w:r>
    </w:p>
    <w:p w14:paraId="79AA502A" w14:textId="77777777" w:rsidR="00D47621" w:rsidRDefault="001B23F0">
      <w:r>
        <w:t xml:space="preserve">      - 8081:8080</w:t>
      </w:r>
    </w:p>
    <w:p w14:paraId="15D26055" w14:textId="7DC998D6" w:rsidR="00D47621" w:rsidRDefault="001B23F0">
      <w:ins w:id="129" w:author="夏源" w:date="2024-10-22T18:41:00Z">
        <w:r>
          <w:rPr>
            <w:noProof/>
          </w:rPr>
          <w:drawing>
            <wp:inline distT="0" distB="0" distL="0" distR="0" wp14:anchorId="39F951BD" wp14:editId="5D7DD9D8">
              <wp:extent cx="5274310" cy="4663440"/>
              <wp:effectExtent l="0" t="0" r="2540" b="3810"/>
              <wp:docPr id="53" name="图片 5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46634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2C66722" w14:textId="3DA7EC6A" w:rsidR="00D47621" w:rsidRDefault="001B23F0">
      <w:pPr>
        <w:rPr>
          <w:ins w:id="130" w:author="夏源" w:date="2024-10-22T18:44:00Z"/>
        </w:rPr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守护态运行容器</w:t>
      </w:r>
      <w:r>
        <w:t>docker-compose up -d</w:t>
      </w:r>
    </w:p>
    <w:p w14:paraId="6E257D97" w14:textId="4F1F43B6" w:rsidR="001B23F0" w:rsidRDefault="001B23F0">
      <w:ins w:id="131" w:author="夏源" w:date="2024-10-22T18:44:00Z">
        <w:r>
          <w:rPr>
            <w:noProof/>
          </w:rPr>
          <w:lastRenderedPageBreak/>
          <w:drawing>
            <wp:inline distT="0" distB="0" distL="0" distR="0" wp14:anchorId="7D75729B" wp14:editId="20C63451">
              <wp:extent cx="5274310" cy="2543810"/>
              <wp:effectExtent l="0" t="0" r="2540" b="8890"/>
              <wp:docPr id="54" name="图片 5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5438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06F5D6A" w14:textId="77777777" w:rsidR="00D47621" w:rsidRDefault="001B23F0">
      <w:r>
        <w:rPr>
          <w:rFonts w:hint="eastAsia"/>
        </w:rPr>
        <w:t>4</w:t>
      </w:r>
      <w:r>
        <w:rPr>
          <w:rFonts w:hint="eastAsia"/>
        </w:rPr>
        <w:t>）客户端连接数据库</w:t>
      </w:r>
    </w:p>
    <w:p w14:paraId="5B5F9215" w14:textId="77777777" w:rsidR="00D47621" w:rsidRDefault="001B23F0">
      <w:r>
        <w:rPr>
          <w:noProof/>
        </w:rPr>
        <w:drawing>
          <wp:inline distT="0" distB="0" distL="114300" distR="114300" wp14:anchorId="58716DB5" wp14:editId="128A8B41">
            <wp:extent cx="4290060" cy="2145030"/>
            <wp:effectExtent l="0" t="0" r="2540" b="127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42304" w14:textId="77777777" w:rsidR="00D47621" w:rsidRDefault="001B23F0">
      <w:r>
        <w:rPr>
          <w:noProof/>
        </w:rPr>
        <w:drawing>
          <wp:inline distT="0" distB="0" distL="114300" distR="114300" wp14:anchorId="680CEF90" wp14:editId="534F54EF">
            <wp:extent cx="4250055" cy="2754630"/>
            <wp:effectExtent l="0" t="0" r="4445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50055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0462B" w14:textId="4F98E562" w:rsidR="00D47621" w:rsidRDefault="008324B9">
      <w:ins w:id="132" w:author="夏源" w:date="2024-10-22T21:47:00Z">
        <w:r>
          <w:rPr>
            <w:noProof/>
          </w:rPr>
          <w:lastRenderedPageBreak/>
          <w:drawing>
            <wp:inline distT="0" distB="0" distL="0" distR="0" wp14:anchorId="37A4B7E5" wp14:editId="12176169">
              <wp:extent cx="5274310" cy="2896870"/>
              <wp:effectExtent l="0" t="0" r="2540" b="0"/>
              <wp:docPr id="50" name="图片 5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8968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440A0E3" w14:textId="77777777" w:rsidR="00D47621" w:rsidRDefault="00D47621"/>
    <w:p w14:paraId="3E68DFF5" w14:textId="77777777" w:rsidR="00D47621" w:rsidRDefault="001B23F0">
      <w:pPr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Docker Compose</w:t>
      </w:r>
      <w:r>
        <w:rPr>
          <w:rFonts w:hint="eastAsia"/>
          <w:sz w:val="28"/>
          <w:szCs w:val="28"/>
        </w:rPr>
        <w:t>部署应用程序</w:t>
      </w:r>
    </w:p>
    <w:p w14:paraId="58649C62" w14:textId="77777777" w:rsidR="00D47621" w:rsidRDefault="001B23F0">
      <w:pPr>
        <w:numPr>
          <w:ilvl w:val="0"/>
          <w:numId w:val="9"/>
        </w:numPr>
      </w:pPr>
      <w:r>
        <w:rPr>
          <w:rFonts w:hint="eastAsia"/>
        </w:rPr>
        <w:t>IDEA</w:t>
      </w:r>
      <w:r>
        <w:rPr>
          <w:rFonts w:hint="eastAsia"/>
        </w:rPr>
        <w:t>中创建一个简单项目“</w:t>
      </w:r>
      <w:r>
        <w:rPr>
          <w:rFonts w:hint="eastAsia"/>
        </w:rPr>
        <w:t>hello-spring</w:t>
      </w:r>
      <w:r>
        <w:rPr>
          <w:rFonts w:hint="eastAsia"/>
        </w:rPr>
        <w:t>”，该项目为父工程，在</w:t>
      </w:r>
      <w:r>
        <w:rPr>
          <w:rFonts w:hint="eastAsia"/>
        </w:rPr>
        <w:t>pom.xml</w:t>
      </w:r>
      <w:r>
        <w:rPr>
          <w:rFonts w:hint="eastAsia"/>
        </w:rPr>
        <w:t>中添加以下依赖：</w:t>
      </w:r>
    </w:p>
    <w:p w14:paraId="26D04866" w14:textId="77777777" w:rsidR="00D47621" w:rsidRDefault="001B23F0">
      <w:pPr>
        <w:pStyle w:val="HTML"/>
        <w:widowControl/>
        <w:rPr>
          <w:rFonts w:ascii="Calibri" w:hAnsi="Calibri" w:hint="default"/>
          <w:kern w:val="2"/>
          <w:sz w:val="21"/>
        </w:rPr>
      </w:pPr>
      <w:r>
        <w:rPr>
          <w:rFonts w:ascii="Calibri" w:hAnsi="Calibri" w:hint="default"/>
          <w:kern w:val="2"/>
          <w:sz w:val="21"/>
        </w:rPr>
        <w:t>&lt;!-- SpringBoot</w:t>
      </w:r>
      <w:r>
        <w:rPr>
          <w:rFonts w:ascii="Calibri" w:hAnsi="Calibri"/>
          <w:kern w:val="2"/>
          <w:sz w:val="21"/>
        </w:rPr>
        <w:t>项目必须导入的</w:t>
      </w:r>
      <w:r>
        <w:rPr>
          <w:rFonts w:ascii="Calibri" w:hAnsi="Calibri" w:hint="default"/>
          <w:kern w:val="2"/>
          <w:sz w:val="21"/>
        </w:rPr>
        <w:t>parent</w:t>
      </w:r>
      <w:r>
        <w:rPr>
          <w:rFonts w:ascii="Calibri" w:hAnsi="Calibri"/>
          <w:kern w:val="2"/>
          <w:sz w:val="21"/>
        </w:rPr>
        <w:t>依赖</w:t>
      </w:r>
      <w:r>
        <w:rPr>
          <w:rFonts w:ascii="Calibri" w:hAnsi="Calibri" w:hint="default"/>
          <w:kern w:val="2"/>
          <w:sz w:val="21"/>
        </w:rPr>
        <w:t>--&gt;</w:t>
      </w:r>
    </w:p>
    <w:p w14:paraId="1F764101" w14:textId="77777777" w:rsidR="00D47621" w:rsidRDefault="001B23F0">
      <w:pPr>
        <w:pStyle w:val="HTML"/>
        <w:widowControl/>
        <w:rPr>
          <w:rFonts w:ascii="Calibri" w:hAnsi="Calibri" w:hint="default"/>
          <w:kern w:val="2"/>
          <w:sz w:val="21"/>
        </w:rPr>
      </w:pPr>
      <w:bookmarkStart w:id="133" w:name="OLE_LINK1"/>
      <w:r>
        <w:rPr>
          <w:rFonts w:ascii="Calibri" w:hAnsi="Calibri" w:hint="default"/>
          <w:kern w:val="2"/>
          <w:sz w:val="21"/>
        </w:rPr>
        <w:t>&lt;parent&gt;</w:t>
      </w:r>
      <w:r>
        <w:rPr>
          <w:rFonts w:ascii="Calibri" w:hAnsi="Calibri" w:hint="default"/>
          <w:kern w:val="2"/>
          <w:sz w:val="21"/>
        </w:rPr>
        <w:br/>
        <w:t xml:space="preserve">    &lt;groupId&gt;org.springframework.boot&lt;/groupId&gt;</w:t>
      </w:r>
      <w:r>
        <w:rPr>
          <w:rFonts w:ascii="Calibri" w:hAnsi="Calibri" w:hint="default"/>
          <w:kern w:val="2"/>
          <w:sz w:val="21"/>
        </w:rPr>
        <w:br/>
        <w:t xml:space="preserve">    &lt;artifactId&gt;spring-boot-starter-parent&lt;/artifactId&gt;</w:t>
      </w:r>
      <w:r>
        <w:rPr>
          <w:rFonts w:ascii="Calibri" w:hAnsi="Calibri" w:hint="default"/>
          <w:kern w:val="2"/>
          <w:sz w:val="21"/>
        </w:rPr>
        <w:br/>
        <w:t xml:space="preserve">    &lt;version&gt;2.0.1.RELEASE&lt;/version&gt;</w:t>
      </w:r>
      <w:r>
        <w:rPr>
          <w:rFonts w:ascii="Calibri" w:hAnsi="Calibri" w:hint="default"/>
          <w:kern w:val="2"/>
          <w:sz w:val="21"/>
        </w:rPr>
        <w:br/>
        <w:t xml:space="preserve">    &lt;relativePath/&gt; &lt;!-- lookup parent from repository --&gt;</w:t>
      </w:r>
      <w:r>
        <w:rPr>
          <w:rFonts w:ascii="Calibri" w:hAnsi="Calibri" w:hint="default"/>
          <w:kern w:val="2"/>
          <w:sz w:val="21"/>
        </w:rPr>
        <w:br/>
        <w:t>&lt;/parent&gt;</w:t>
      </w:r>
      <w:r>
        <w:rPr>
          <w:rFonts w:ascii="Calibri" w:hAnsi="Calibri" w:hint="default"/>
          <w:kern w:val="2"/>
          <w:sz w:val="21"/>
        </w:rPr>
        <w:br/>
      </w:r>
      <w:bookmarkEnd w:id="133"/>
      <w:r>
        <w:rPr>
          <w:rFonts w:ascii="Calibri" w:hAnsi="Calibri" w:hint="default"/>
          <w:kern w:val="2"/>
          <w:sz w:val="21"/>
        </w:rPr>
        <w:t xml:space="preserve">&lt;!-- </w:t>
      </w:r>
      <w:r>
        <w:rPr>
          <w:rFonts w:ascii="Calibri" w:hAnsi="Calibri"/>
          <w:kern w:val="2"/>
          <w:sz w:val="21"/>
        </w:rPr>
        <w:t>定义常用的属性</w:t>
      </w:r>
      <w:r>
        <w:rPr>
          <w:rFonts w:ascii="Calibri" w:hAnsi="Calibri" w:hint="default"/>
          <w:kern w:val="2"/>
          <w:sz w:val="21"/>
        </w:rPr>
        <w:t>--&gt;</w:t>
      </w:r>
    </w:p>
    <w:p w14:paraId="16A895F0" w14:textId="77777777" w:rsidR="00D47621" w:rsidRDefault="001B23F0">
      <w:r>
        <w:t>&lt;properties&gt;</w:t>
      </w:r>
      <w:r>
        <w:br/>
        <w:t xml:space="preserve">    &lt;project.build.sourceEncoding&gt;UTF-8&lt;/project.build.sourceEncoding&gt;</w:t>
      </w:r>
      <w:r>
        <w:br/>
        <w:t xml:space="preserve">    &lt;project.reporting.outputEncoding&gt;UTF-8&lt;/project.reporting.outputEncoding&gt;</w:t>
      </w:r>
      <w:r>
        <w:br/>
        <w:t xml:space="preserve">    &lt;java.version&gt;1.8&lt;/java.version&gt;</w:t>
      </w:r>
      <w:r>
        <w:br/>
        <w:t>&lt;/properties&gt;</w:t>
      </w:r>
      <w:r>
        <w:br/>
        <w:t>&lt;dependencies&gt;</w:t>
      </w:r>
    </w:p>
    <w:p w14:paraId="5C8CD21B" w14:textId="77777777" w:rsidR="00D47621" w:rsidRDefault="001B23F0">
      <w:pPr>
        <w:pStyle w:val="HTML"/>
        <w:widowControl/>
        <w:rPr>
          <w:rFonts w:ascii="Calibri" w:hAnsi="Calibri" w:hint="default"/>
          <w:kern w:val="2"/>
          <w:sz w:val="21"/>
        </w:rPr>
      </w:pPr>
      <w:r>
        <w:rPr>
          <w:rFonts w:ascii="Calibri" w:hAnsi="Calibri" w:hint="default"/>
          <w:kern w:val="2"/>
          <w:sz w:val="21"/>
        </w:rPr>
        <w:t xml:space="preserve">&lt;!-- SpringBoot </w:t>
      </w:r>
      <w:r>
        <w:rPr>
          <w:rFonts w:ascii="Calibri" w:hAnsi="Calibri"/>
          <w:kern w:val="2"/>
          <w:sz w:val="21"/>
        </w:rPr>
        <w:t>对</w:t>
      </w:r>
      <w:r>
        <w:rPr>
          <w:rFonts w:ascii="Calibri" w:hAnsi="Calibri" w:hint="default"/>
          <w:kern w:val="2"/>
          <w:sz w:val="21"/>
        </w:rPr>
        <w:t>web</w:t>
      </w:r>
      <w:r>
        <w:rPr>
          <w:rFonts w:ascii="Calibri" w:hAnsi="Calibri"/>
          <w:kern w:val="2"/>
          <w:sz w:val="21"/>
        </w:rPr>
        <w:t>支持，</w:t>
      </w:r>
      <w:r>
        <w:rPr>
          <w:rFonts w:ascii="Calibri" w:hAnsi="Calibri" w:hint="default"/>
          <w:kern w:val="2"/>
          <w:sz w:val="21"/>
        </w:rPr>
        <w:t xml:space="preserve"> SpringMVC</w:t>
      </w:r>
      <w:r>
        <w:rPr>
          <w:rFonts w:ascii="Calibri" w:hAnsi="Calibri"/>
          <w:kern w:val="2"/>
          <w:sz w:val="21"/>
        </w:rPr>
        <w:t>相关功能，</w:t>
      </w:r>
      <w:r>
        <w:rPr>
          <w:rFonts w:ascii="Calibri" w:hAnsi="Calibri" w:hint="default"/>
          <w:kern w:val="2"/>
          <w:sz w:val="21"/>
        </w:rPr>
        <w:t>json</w:t>
      </w:r>
      <w:r>
        <w:rPr>
          <w:rFonts w:ascii="Calibri" w:hAnsi="Calibri"/>
          <w:kern w:val="2"/>
          <w:sz w:val="21"/>
        </w:rPr>
        <w:t>转换的功能等等</w:t>
      </w:r>
      <w:r>
        <w:rPr>
          <w:rFonts w:ascii="Calibri" w:hAnsi="Calibri" w:hint="default"/>
          <w:kern w:val="2"/>
          <w:sz w:val="21"/>
        </w:rPr>
        <w:t>--&gt;</w:t>
      </w:r>
      <w:r>
        <w:rPr>
          <w:rFonts w:ascii="Calibri" w:hAnsi="Calibri" w:hint="default"/>
          <w:kern w:val="2"/>
          <w:sz w:val="21"/>
        </w:rPr>
        <w:br/>
        <w:t xml:space="preserve">    &lt;dependency&gt;</w:t>
      </w:r>
      <w:r>
        <w:rPr>
          <w:rFonts w:ascii="Calibri" w:hAnsi="Calibri" w:hint="default"/>
          <w:kern w:val="2"/>
          <w:sz w:val="21"/>
        </w:rPr>
        <w:br/>
        <w:t xml:space="preserve">        &lt;groupId&gt;org.springframework.boot&lt;/groupId&gt;</w:t>
      </w:r>
      <w:r>
        <w:rPr>
          <w:rFonts w:ascii="Calibri" w:hAnsi="Calibri" w:hint="default"/>
          <w:kern w:val="2"/>
          <w:sz w:val="21"/>
        </w:rPr>
        <w:br/>
        <w:t xml:space="preserve">        &lt;artifactId&gt;spring-boot-starter-web&lt;/artifactId&gt;</w:t>
      </w:r>
      <w:r>
        <w:rPr>
          <w:rFonts w:ascii="Calibri" w:hAnsi="Calibri" w:hint="default"/>
          <w:kern w:val="2"/>
          <w:sz w:val="21"/>
        </w:rPr>
        <w:br/>
        <w:t xml:space="preserve">    &lt;/dependency&gt;</w:t>
      </w:r>
      <w:r>
        <w:rPr>
          <w:rFonts w:ascii="Calibri" w:hAnsi="Calibri" w:hint="default"/>
          <w:kern w:val="2"/>
          <w:sz w:val="21"/>
        </w:rPr>
        <w:br/>
        <w:t>&lt;/dependencies&gt;</w:t>
      </w:r>
    </w:p>
    <w:p w14:paraId="21653F4F" w14:textId="77777777" w:rsidR="00D47621" w:rsidRDefault="001B23F0">
      <w:pPr>
        <w:pStyle w:val="HTML"/>
        <w:widowControl/>
        <w:rPr>
          <w:rFonts w:ascii="Calibri" w:hAnsi="Calibri" w:hint="default"/>
          <w:kern w:val="2"/>
          <w:sz w:val="21"/>
        </w:rPr>
      </w:pPr>
      <w:r>
        <w:rPr>
          <w:rFonts w:ascii="Calibri" w:hAnsi="Calibri" w:hint="default"/>
          <w:kern w:val="2"/>
          <w:sz w:val="21"/>
        </w:rPr>
        <w:t xml:space="preserve">&lt;!-- </w:t>
      </w:r>
      <w:r>
        <w:rPr>
          <w:rFonts w:ascii="Calibri" w:hAnsi="Calibri"/>
          <w:kern w:val="2"/>
          <w:sz w:val="21"/>
        </w:rPr>
        <w:t>maven</w:t>
      </w:r>
      <w:r>
        <w:rPr>
          <w:rFonts w:ascii="Calibri" w:hAnsi="Calibri"/>
          <w:kern w:val="2"/>
          <w:sz w:val="21"/>
        </w:rPr>
        <w:t>构建</w:t>
      </w:r>
      <w:r>
        <w:rPr>
          <w:rFonts w:ascii="Calibri" w:hAnsi="Calibri" w:hint="default"/>
          <w:kern w:val="2"/>
          <w:sz w:val="21"/>
        </w:rPr>
        <w:t>--&gt;</w:t>
      </w:r>
    </w:p>
    <w:p w14:paraId="443A89F3" w14:textId="77777777" w:rsidR="00D47621" w:rsidRDefault="001B23F0">
      <w:pPr>
        <w:widowControl/>
        <w:jc w:val="left"/>
      </w:pPr>
      <w:r>
        <w:t>&lt;build&gt;</w:t>
      </w:r>
      <w:r>
        <w:br/>
        <w:t xml:space="preserve">    &lt;plugins&gt;</w:t>
      </w:r>
      <w:r>
        <w:br/>
        <w:t xml:space="preserve">        &lt;plugin&gt;</w:t>
      </w:r>
      <w:r>
        <w:br/>
      </w:r>
      <w:r>
        <w:lastRenderedPageBreak/>
        <w:t xml:space="preserve">            &lt;groupId&gt;org.springframework.boot&lt;/groupId&gt;</w:t>
      </w:r>
      <w:r>
        <w:br/>
        <w:t xml:space="preserve">            &lt;artifactId&gt;spring-boot-maven-plugin&lt;/artifactId&gt;</w:t>
      </w:r>
      <w:r>
        <w:br/>
        <w:t xml:space="preserve">        &lt;/plugin&gt;</w:t>
      </w:r>
      <w:r>
        <w:br/>
        <w:t xml:space="preserve">    &lt;/plugins&gt;</w:t>
      </w:r>
      <w:r>
        <w:br/>
        <w:t>&lt;/build&gt;</w:t>
      </w:r>
    </w:p>
    <w:p w14:paraId="14CAF75C" w14:textId="77777777" w:rsidR="00D47621" w:rsidRDefault="00D47621"/>
    <w:p w14:paraId="49805438" w14:textId="77777777" w:rsidR="00D47621" w:rsidRDefault="001B23F0">
      <w:r>
        <w:rPr>
          <w:noProof/>
        </w:rPr>
        <w:drawing>
          <wp:inline distT="0" distB="0" distL="114300" distR="114300" wp14:anchorId="257A24B3" wp14:editId="59DEB2A1">
            <wp:extent cx="5267325" cy="2111375"/>
            <wp:effectExtent l="0" t="0" r="3175" b="952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BD357" w14:textId="77777777" w:rsidR="00D47621" w:rsidRDefault="00D47621">
      <w:pPr>
        <w:pStyle w:val="HTML"/>
        <w:widowControl/>
        <w:rPr>
          <w:rFonts w:ascii="Calibri" w:hAnsi="Calibri" w:hint="default"/>
          <w:kern w:val="2"/>
          <w:sz w:val="21"/>
        </w:rPr>
      </w:pPr>
    </w:p>
    <w:p w14:paraId="3B579922" w14:textId="77777777" w:rsidR="00D47621" w:rsidRDefault="00D47621"/>
    <w:p w14:paraId="2A9A6FBD" w14:textId="77777777" w:rsidR="00D47621" w:rsidRDefault="001B23F0">
      <w:pPr>
        <w:numPr>
          <w:ilvl w:val="0"/>
          <w:numId w:val="9"/>
        </w:numPr>
      </w:pPr>
      <w:r>
        <w:rPr>
          <w:rFonts w:hint="eastAsia"/>
        </w:rPr>
        <w:t>创建名为</w:t>
      </w:r>
      <w:r>
        <w:rPr>
          <w:rFonts w:hint="eastAsia"/>
        </w:rPr>
        <w:t xml:space="preserve"> </w:t>
      </w:r>
      <w:r>
        <w:t>”</w:t>
      </w:r>
      <w:r>
        <w:rPr>
          <w:rFonts w:hint="eastAsia"/>
        </w:rPr>
        <w:t>hello-user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的子工程，编写配置文件</w:t>
      </w:r>
      <w:r>
        <w:rPr>
          <w:rFonts w:hint="eastAsia"/>
        </w:rPr>
        <w:t xml:space="preserve">application.yml </w:t>
      </w:r>
      <w:r>
        <w:rPr>
          <w:rFonts w:hint="eastAsia"/>
        </w:rPr>
        <w:t>（</w:t>
      </w:r>
      <w:r>
        <w:rPr>
          <w:rFonts w:hint="eastAsia"/>
        </w:rPr>
        <w:t>resources</w:t>
      </w:r>
      <w:r>
        <w:rPr>
          <w:rFonts w:hint="eastAsia"/>
        </w:rPr>
        <w:t>中）</w:t>
      </w:r>
    </w:p>
    <w:p w14:paraId="01BD7CF5" w14:textId="77777777" w:rsidR="00D47621" w:rsidRDefault="001B23F0">
      <w:r>
        <w:rPr>
          <w:noProof/>
        </w:rPr>
        <w:drawing>
          <wp:inline distT="0" distB="0" distL="114300" distR="114300" wp14:anchorId="4F77AEE4" wp14:editId="3D7D49F4">
            <wp:extent cx="5131435" cy="2062480"/>
            <wp:effectExtent l="0" t="0" r="12065" b="762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F6791" w14:textId="77777777" w:rsidR="00D47621" w:rsidRDefault="001B23F0">
      <w:pPr>
        <w:pStyle w:val="HTML"/>
        <w:widowControl/>
        <w:rPr>
          <w:rFonts w:ascii="Calibri" w:hAnsi="Calibri" w:hint="default"/>
          <w:kern w:val="2"/>
          <w:sz w:val="21"/>
        </w:rPr>
      </w:pPr>
      <w:r>
        <w:rPr>
          <w:rFonts w:ascii="Calibri" w:hAnsi="Calibri" w:hint="default"/>
          <w:kern w:val="2"/>
          <w:sz w:val="21"/>
        </w:rPr>
        <w:t>server:</w:t>
      </w:r>
      <w:r>
        <w:rPr>
          <w:rFonts w:ascii="Calibri" w:hAnsi="Calibri" w:hint="default"/>
          <w:kern w:val="2"/>
          <w:sz w:val="21"/>
        </w:rPr>
        <w:br/>
        <w:t xml:space="preserve">  port: 9003</w:t>
      </w:r>
      <w:r>
        <w:rPr>
          <w:rFonts w:ascii="Calibri" w:hAnsi="Calibri" w:hint="default"/>
          <w:kern w:val="2"/>
          <w:sz w:val="21"/>
        </w:rPr>
        <w:br/>
        <w:t xml:space="preserve">spring:   # </w:t>
      </w:r>
      <w:r>
        <w:rPr>
          <w:rFonts w:ascii="Calibri" w:hAnsi="Calibri"/>
          <w:kern w:val="2"/>
          <w:sz w:val="21"/>
        </w:rPr>
        <w:t>服务名称</w:t>
      </w:r>
      <w:r>
        <w:rPr>
          <w:rFonts w:ascii="Calibri" w:hAnsi="Calibri"/>
          <w:kern w:val="2"/>
          <w:sz w:val="21"/>
        </w:rPr>
        <w:br/>
        <w:t xml:space="preserve">  </w:t>
      </w:r>
      <w:r>
        <w:rPr>
          <w:rFonts w:ascii="Calibri" w:hAnsi="Calibri" w:hint="default"/>
          <w:kern w:val="2"/>
          <w:sz w:val="21"/>
        </w:rPr>
        <w:t>application:</w:t>
      </w:r>
      <w:r>
        <w:rPr>
          <w:rFonts w:ascii="Calibri" w:hAnsi="Calibri" w:hint="default"/>
          <w:kern w:val="2"/>
          <w:sz w:val="21"/>
        </w:rPr>
        <w:br/>
        <w:t xml:space="preserve">    name: hello-user</w:t>
      </w:r>
    </w:p>
    <w:p w14:paraId="15E51819" w14:textId="77777777" w:rsidR="00D47621" w:rsidRDefault="00D47621"/>
    <w:p w14:paraId="10DA2936" w14:textId="77777777" w:rsidR="00D47621" w:rsidRDefault="001B23F0">
      <w:pPr>
        <w:numPr>
          <w:ilvl w:val="0"/>
          <w:numId w:val="9"/>
        </w:numPr>
      </w:pPr>
      <w:r>
        <w:rPr>
          <w:rFonts w:hint="eastAsia"/>
        </w:rPr>
        <w:t>编写</w:t>
      </w:r>
      <w:r>
        <w:t>HelloController</w:t>
      </w:r>
      <w:r>
        <w:rPr>
          <w:rFonts w:hint="eastAsia"/>
        </w:rPr>
        <w:t>类（</w:t>
      </w:r>
      <w:r>
        <w:rPr>
          <w:rFonts w:hint="eastAsia"/>
        </w:rPr>
        <w:t>xxx.controller</w:t>
      </w:r>
      <w:r>
        <w:rPr>
          <w:rFonts w:hint="eastAsia"/>
        </w:rPr>
        <w:t>包中），代码如下：</w:t>
      </w:r>
    </w:p>
    <w:p w14:paraId="1C6BC3F4" w14:textId="77777777" w:rsidR="00D47621" w:rsidRDefault="001B23F0">
      <w:pPr>
        <w:tabs>
          <w:tab w:val="left" w:pos="312"/>
        </w:tabs>
      </w:pPr>
      <w:r>
        <w:rPr>
          <w:noProof/>
        </w:rPr>
        <w:lastRenderedPageBreak/>
        <w:drawing>
          <wp:inline distT="0" distB="0" distL="114300" distR="114300" wp14:anchorId="0A8AE96A" wp14:editId="0E293DD6">
            <wp:extent cx="5270500" cy="1896745"/>
            <wp:effectExtent l="0" t="0" r="0" b="825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181E" w14:textId="77777777" w:rsidR="00D47621" w:rsidRDefault="001B23F0">
      <w:pPr>
        <w:pStyle w:val="HTML"/>
        <w:widowControl/>
        <w:rPr>
          <w:rFonts w:ascii="Calibri" w:hAnsi="Calibri" w:hint="default"/>
          <w:kern w:val="2"/>
          <w:sz w:val="21"/>
        </w:rPr>
      </w:pPr>
      <w:bookmarkStart w:id="134" w:name="OLE_LINK2"/>
      <w:r>
        <w:rPr>
          <w:rFonts w:ascii="Calibri" w:hAnsi="Calibri" w:hint="default"/>
          <w:kern w:val="2"/>
          <w:sz w:val="21"/>
        </w:rPr>
        <w:t xml:space="preserve">/*** </w:t>
      </w:r>
      <w:r>
        <w:rPr>
          <w:rFonts w:ascii="Calibri" w:hAnsi="Calibri"/>
          <w:kern w:val="2"/>
          <w:sz w:val="21"/>
        </w:rPr>
        <w:t>用户</w:t>
      </w:r>
      <w:r>
        <w:rPr>
          <w:rFonts w:ascii="Calibri" w:hAnsi="Calibri" w:hint="default"/>
          <w:kern w:val="2"/>
          <w:sz w:val="21"/>
        </w:rPr>
        <w:t>Controller */</w:t>
      </w:r>
      <w:r>
        <w:rPr>
          <w:rFonts w:ascii="Calibri" w:hAnsi="Calibri" w:hint="default"/>
          <w:kern w:val="2"/>
          <w:sz w:val="21"/>
        </w:rPr>
        <w:br/>
        <w:t>@RequestMapping("/user")</w:t>
      </w:r>
      <w:r>
        <w:rPr>
          <w:rFonts w:ascii="Calibri" w:hAnsi="Calibri" w:hint="default"/>
          <w:kern w:val="2"/>
          <w:sz w:val="21"/>
        </w:rPr>
        <w:br/>
        <w:t>@RestController   // @RestController=@RequestMapping + @ResponseBody</w:t>
      </w:r>
      <w:r>
        <w:rPr>
          <w:rFonts w:ascii="Calibri" w:hAnsi="Calibri" w:hint="default"/>
          <w:kern w:val="2"/>
          <w:sz w:val="21"/>
        </w:rPr>
        <w:br/>
        <w:t>public class HelloController {</w:t>
      </w:r>
      <w:r>
        <w:rPr>
          <w:rFonts w:ascii="Calibri" w:hAnsi="Calibri" w:hint="default"/>
          <w:kern w:val="2"/>
          <w:sz w:val="21"/>
        </w:rPr>
        <w:br/>
        <w:t xml:space="preserve">    @RequestMapping("/say")</w:t>
      </w:r>
      <w:r>
        <w:rPr>
          <w:rFonts w:ascii="Calibri" w:hAnsi="Calibri" w:hint="default"/>
          <w:kern w:val="2"/>
          <w:sz w:val="21"/>
        </w:rPr>
        <w:br/>
        <w:t xml:space="preserve">    public String say(){</w:t>
      </w:r>
      <w:r>
        <w:rPr>
          <w:rFonts w:ascii="Calibri" w:hAnsi="Calibri" w:hint="default"/>
          <w:kern w:val="2"/>
          <w:sz w:val="21"/>
        </w:rPr>
        <w:br/>
        <w:t xml:space="preserve">        return ("hello spring boot</w:t>
      </w:r>
      <w:r>
        <w:rPr>
          <w:rFonts w:ascii="Calibri" w:hAnsi="Calibri"/>
          <w:kern w:val="2"/>
          <w:sz w:val="21"/>
        </w:rPr>
        <w:t>！</w:t>
      </w:r>
      <w:r>
        <w:rPr>
          <w:rFonts w:ascii="Calibri" w:hAnsi="Calibri" w:hint="default"/>
          <w:kern w:val="2"/>
          <w:sz w:val="21"/>
        </w:rPr>
        <w:t>");</w:t>
      </w:r>
      <w:r>
        <w:rPr>
          <w:rFonts w:ascii="Calibri" w:hAnsi="Calibri" w:hint="default"/>
          <w:kern w:val="2"/>
          <w:sz w:val="21"/>
        </w:rPr>
        <w:br/>
        <w:t xml:space="preserve">    }</w:t>
      </w:r>
      <w:r>
        <w:rPr>
          <w:rFonts w:ascii="Calibri" w:hAnsi="Calibri" w:hint="default"/>
          <w:kern w:val="2"/>
          <w:sz w:val="21"/>
        </w:rPr>
        <w:br/>
        <w:t>}</w:t>
      </w:r>
    </w:p>
    <w:bookmarkEnd w:id="134"/>
    <w:p w14:paraId="282F24BF" w14:textId="77777777" w:rsidR="00D47621" w:rsidRDefault="00D47621">
      <w:pPr>
        <w:tabs>
          <w:tab w:val="left" w:pos="312"/>
        </w:tabs>
      </w:pPr>
    </w:p>
    <w:p w14:paraId="33A171F4" w14:textId="77777777" w:rsidR="00D47621" w:rsidRDefault="001B23F0">
      <w:pPr>
        <w:numPr>
          <w:ilvl w:val="0"/>
          <w:numId w:val="9"/>
        </w:numPr>
      </w:pPr>
      <w:r>
        <w:rPr>
          <w:rFonts w:hint="eastAsia"/>
        </w:rPr>
        <w:t>编写启动类</w:t>
      </w:r>
    </w:p>
    <w:p w14:paraId="539D6AD1" w14:textId="77777777" w:rsidR="00D47621" w:rsidRDefault="001B23F0">
      <w:pPr>
        <w:tabs>
          <w:tab w:val="left" w:pos="312"/>
        </w:tabs>
      </w:pPr>
      <w:r>
        <w:rPr>
          <w:noProof/>
        </w:rPr>
        <w:drawing>
          <wp:inline distT="0" distB="0" distL="114300" distR="114300" wp14:anchorId="5F35E24E" wp14:editId="3137A094">
            <wp:extent cx="5273040" cy="1553210"/>
            <wp:effectExtent l="0" t="0" r="10160" b="889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7B136" w14:textId="77777777" w:rsidR="00D47621" w:rsidRDefault="001B23F0">
      <w:pPr>
        <w:tabs>
          <w:tab w:val="left" w:pos="312"/>
        </w:tabs>
      </w:pPr>
      <w:r>
        <w:rPr>
          <w:rFonts w:hint="eastAsia"/>
        </w:rPr>
        <w:t>注意：启动类应为微服务中其它类的上一级目录</w:t>
      </w:r>
    </w:p>
    <w:p w14:paraId="7CF643EC" w14:textId="45AF1202" w:rsidR="00D47621" w:rsidRDefault="00D0413A">
      <w:pPr>
        <w:tabs>
          <w:tab w:val="left" w:pos="312"/>
        </w:tabs>
      </w:pPr>
      <w:ins w:id="135" w:author="夏源" w:date="2024-10-22T22:31:00Z">
        <w:r>
          <w:rPr>
            <w:noProof/>
          </w:rPr>
          <w:drawing>
            <wp:inline distT="0" distB="0" distL="0" distR="0" wp14:anchorId="6852A673" wp14:editId="04AF3944">
              <wp:extent cx="5274310" cy="1553210"/>
              <wp:effectExtent l="0" t="0" r="2540" b="8890"/>
              <wp:docPr id="56" name="图片 5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15532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E98B6BD" w14:textId="77777777" w:rsidR="00D47621" w:rsidRDefault="001B23F0">
      <w:pPr>
        <w:tabs>
          <w:tab w:val="left" w:pos="312"/>
        </w:tabs>
      </w:pPr>
      <w:r>
        <w:t>启动应用程序并测试，浏览器界面截图</w:t>
      </w:r>
    </w:p>
    <w:p w14:paraId="13A729D5" w14:textId="49E22531" w:rsidR="00D47621" w:rsidRDefault="00D0413A">
      <w:pPr>
        <w:tabs>
          <w:tab w:val="left" w:pos="312"/>
        </w:tabs>
      </w:pPr>
      <w:ins w:id="136" w:author="夏源" w:date="2024-10-22T22:31:00Z">
        <w:r>
          <w:rPr>
            <w:noProof/>
          </w:rPr>
          <w:lastRenderedPageBreak/>
          <w:drawing>
            <wp:inline distT="0" distB="0" distL="0" distR="0" wp14:anchorId="03B9AF75" wp14:editId="4F41EEB0">
              <wp:extent cx="5274310" cy="3148330"/>
              <wp:effectExtent l="0" t="0" r="2540" b="0"/>
              <wp:docPr id="55" name="图片 5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31483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EFC9A90" w14:textId="77777777" w:rsidR="00D47621" w:rsidRDefault="001B23F0">
      <w:pPr>
        <w:numPr>
          <w:ilvl w:val="0"/>
          <w:numId w:val="9"/>
        </w:numPr>
      </w:pPr>
      <w:r>
        <w:rPr>
          <w:rFonts w:hint="eastAsia"/>
        </w:rPr>
        <w:t>IDEA</w:t>
      </w:r>
      <w:r>
        <w:rPr>
          <w:rFonts w:hint="eastAsia"/>
        </w:rPr>
        <w:t>中项目打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0BC2330C" w14:textId="77777777" w:rsidR="00D47621" w:rsidRDefault="001B23F0">
      <w:r>
        <w:rPr>
          <w:noProof/>
        </w:rPr>
        <w:drawing>
          <wp:inline distT="0" distB="0" distL="114300" distR="114300" wp14:anchorId="3E182A3A" wp14:editId="4018D274">
            <wp:extent cx="5273040" cy="2108200"/>
            <wp:effectExtent l="0" t="0" r="10160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D17B2" w14:textId="77777777" w:rsidR="00D47621" w:rsidRDefault="001B23F0">
      <w:pPr>
        <w:numPr>
          <w:ilvl w:val="0"/>
          <w:numId w:val="9"/>
        </w:numPr>
      </w:pPr>
      <w:r>
        <w:rPr>
          <w:rFonts w:hint="eastAsia"/>
        </w:rPr>
        <w:t>将</w:t>
      </w:r>
      <w:r>
        <w:rPr>
          <w:rFonts w:hint="eastAsia"/>
        </w:rPr>
        <w:t>hello-user.jar</w:t>
      </w:r>
      <w:r>
        <w:rPr>
          <w:rFonts w:hint="eastAsia"/>
        </w:rPr>
        <w:t>（</w:t>
      </w:r>
      <w:r>
        <w:rPr>
          <w:rFonts w:hint="eastAsia"/>
        </w:rPr>
        <w:t>jar</w:t>
      </w:r>
      <w:r>
        <w:rPr>
          <w:rFonts w:hint="eastAsia"/>
        </w:rPr>
        <w:t>包名删掉</w:t>
      </w:r>
      <w:r>
        <w:rPr>
          <w:rFonts w:hint="eastAsia"/>
        </w:rPr>
        <w:t>SNAPSHOT</w:t>
      </w:r>
      <w:r>
        <w:rPr>
          <w:rFonts w:hint="eastAsia"/>
        </w:rPr>
        <w:t>）上传至服务器的</w:t>
      </w:r>
      <w:r>
        <w:rPr>
          <w:rFonts w:hint="eastAsia"/>
        </w:rPr>
        <w:t>/usr/local/docker/myshop</w:t>
      </w:r>
      <w:r>
        <w:rPr>
          <w:rFonts w:hint="eastAsia"/>
        </w:rPr>
        <w:t>目录</w:t>
      </w:r>
    </w:p>
    <w:p w14:paraId="40F2D451" w14:textId="77777777" w:rsidR="00D47621" w:rsidRDefault="001B23F0">
      <w:r>
        <w:rPr>
          <w:rFonts w:hint="eastAsia"/>
        </w:rPr>
        <w:t>使用</w:t>
      </w:r>
      <w:r>
        <w:rPr>
          <w:rFonts w:hint="eastAsia"/>
        </w:rPr>
        <w:t>Xshell</w:t>
      </w:r>
      <w:r>
        <w:rPr>
          <w:rFonts w:hint="eastAsia"/>
        </w:rPr>
        <w:t>进行文件传输</w:t>
      </w:r>
      <w:r>
        <w:rPr>
          <w:rFonts w:hint="eastAsia"/>
        </w:rPr>
        <w:t>,</w:t>
      </w:r>
      <w:r>
        <w:rPr>
          <w:rFonts w:hint="eastAsia"/>
        </w:rPr>
        <w:t>如果无法上传，可能是权限受限，需对</w:t>
      </w:r>
      <w:r>
        <w:rPr>
          <w:rFonts w:hint="eastAsia"/>
        </w:rPr>
        <w:t>myshop</w:t>
      </w:r>
      <w:r>
        <w:rPr>
          <w:rFonts w:hint="eastAsia"/>
        </w:rPr>
        <w:t>目录授权：</w:t>
      </w:r>
    </w:p>
    <w:p w14:paraId="3EC7FA4C" w14:textId="77777777" w:rsidR="00D47621" w:rsidRDefault="001B23F0">
      <w:r>
        <w:rPr>
          <w:rFonts w:hint="eastAsia"/>
        </w:rPr>
        <w:t>chmod 777 myshop</w:t>
      </w:r>
    </w:p>
    <w:p w14:paraId="18DA0B68" w14:textId="77777777" w:rsidR="00D47621" w:rsidRDefault="001B23F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34E8EC0" wp14:editId="47C710B9">
                <wp:simplePos x="0" y="0"/>
                <wp:positionH relativeFrom="column">
                  <wp:posOffset>1689100</wp:posOffset>
                </wp:positionH>
                <wp:positionV relativeFrom="paragraph">
                  <wp:posOffset>282575</wp:posOffset>
                </wp:positionV>
                <wp:extent cx="176530" cy="197485"/>
                <wp:effectExtent l="6350" t="6350" r="7620" b="12065"/>
                <wp:wrapNone/>
                <wp:docPr id="17" name="椭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46830" y="4309110"/>
                          <a:ext cx="176530" cy="19748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565DB4D" id="椭圆 17" o:spid="_x0000_s1026" style="position:absolute;left:0;text-align:left;margin-left:133pt;margin-top:22.25pt;width:13.9pt;height:15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114300" distR="114300" wp14:anchorId="3AD97328" wp14:editId="4323993A">
            <wp:extent cx="5268595" cy="2204720"/>
            <wp:effectExtent l="0" t="0" r="1905" b="508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4476E" w14:textId="77777777" w:rsidR="00D47621" w:rsidRDefault="001B23F0">
      <w:r>
        <w:rPr>
          <w:rFonts w:hint="eastAsia"/>
        </w:rPr>
        <w:lastRenderedPageBreak/>
        <w:t>上传之后，需要在虚拟机上修改</w:t>
      </w:r>
      <w:r>
        <w:rPr>
          <w:rFonts w:hint="eastAsia"/>
        </w:rPr>
        <w:t>hello-user.jar</w:t>
      </w:r>
      <w:r>
        <w:rPr>
          <w:rFonts w:hint="eastAsia"/>
        </w:rPr>
        <w:t>的权限</w:t>
      </w:r>
    </w:p>
    <w:p w14:paraId="59653F12" w14:textId="109AC960" w:rsidR="00D47621" w:rsidRDefault="001B23F0">
      <w:pPr>
        <w:rPr>
          <w:ins w:id="137" w:author="夏源" w:date="2024-10-22T22:35:00Z"/>
        </w:rPr>
      </w:pPr>
      <w:r>
        <w:rPr>
          <w:rFonts w:hint="eastAsia"/>
        </w:rPr>
        <w:t>chmod 777 hello-user.jar</w:t>
      </w:r>
    </w:p>
    <w:p w14:paraId="1D2C20D3" w14:textId="58A36F44" w:rsidR="00706771" w:rsidRDefault="00706771">
      <w:ins w:id="138" w:author="夏源" w:date="2024-10-22T22:35:00Z">
        <w:r>
          <w:rPr>
            <w:noProof/>
          </w:rPr>
          <w:drawing>
            <wp:inline distT="0" distB="0" distL="0" distR="0" wp14:anchorId="10F06E54" wp14:editId="75D2ECB3">
              <wp:extent cx="5274310" cy="384810"/>
              <wp:effectExtent l="0" t="0" r="2540" b="0"/>
              <wp:docPr id="57" name="图片 5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3848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C3175F9" w14:textId="77777777" w:rsidR="00D47621" w:rsidRDefault="001B23F0">
      <w:pPr>
        <w:numPr>
          <w:ilvl w:val="0"/>
          <w:numId w:val="9"/>
        </w:numPr>
      </w:pPr>
      <w:r>
        <w:rPr>
          <w:rFonts w:hint="eastAsia"/>
        </w:rPr>
        <w:t>编写</w:t>
      </w:r>
      <w:r>
        <w:rPr>
          <w:rFonts w:hint="eastAsia"/>
        </w:rPr>
        <w:t>Dockerfile</w:t>
      </w:r>
      <w:r>
        <w:rPr>
          <w:rFonts w:hint="eastAsia"/>
        </w:rPr>
        <w:t>（</w:t>
      </w:r>
      <w:r>
        <w:rPr>
          <w:rFonts w:hint="eastAsia"/>
        </w:rPr>
        <w:t xml:space="preserve">myshop </w:t>
      </w:r>
      <w:r>
        <w:rPr>
          <w:rFonts w:hint="eastAsia"/>
        </w:rPr>
        <w:t>目录中）</w:t>
      </w:r>
    </w:p>
    <w:p w14:paraId="3087A288" w14:textId="77777777" w:rsidR="00D47621" w:rsidRDefault="001B23F0">
      <w:r>
        <w:t>FROM tomcat:latest</w:t>
      </w:r>
    </w:p>
    <w:p w14:paraId="5E730369" w14:textId="77777777" w:rsidR="00D47621" w:rsidRDefault="001B23F0">
      <w:r>
        <w:t>ADD ./hello-user.jar ./test1.jar</w:t>
      </w:r>
    </w:p>
    <w:p w14:paraId="7D56C256" w14:textId="77777777" w:rsidR="00D47621" w:rsidRDefault="001B23F0">
      <w:r>
        <w:t xml:space="preserve">EXPOSE </w:t>
      </w:r>
      <w:r>
        <w:rPr>
          <w:rFonts w:hint="eastAsia"/>
        </w:rPr>
        <w:t>9003</w:t>
      </w:r>
    </w:p>
    <w:p w14:paraId="046A4C5D" w14:textId="067AEFD2" w:rsidR="00D47621" w:rsidRDefault="001B23F0">
      <w:pPr>
        <w:rPr>
          <w:ins w:id="139" w:author="夏源" w:date="2024-10-22T22:35:00Z"/>
        </w:rPr>
      </w:pPr>
      <w:r>
        <w:t>ENTRYPOINT ["java","-jar","./test1.jar"]</w:t>
      </w:r>
    </w:p>
    <w:p w14:paraId="354F0429" w14:textId="5C329CAF" w:rsidR="0060466B" w:rsidRDefault="0060466B">
      <w:ins w:id="140" w:author="夏源" w:date="2024-10-22T22:35:00Z">
        <w:r>
          <w:rPr>
            <w:noProof/>
          </w:rPr>
          <w:drawing>
            <wp:inline distT="0" distB="0" distL="0" distR="0" wp14:anchorId="1CB1BD8B" wp14:editId="7E003202">
              <wp:extent cx="5274310" cy="2333625"/>
              <wp:effectExtent l="0" t="0" r="2540" b="9525"/>
              <wp:docPr id="58" name="图片 5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3336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D004DA5" w14:textId="77777777" w:rsidR="00D47621" w:rsidRDefault="001B23F0">
      <w:pPr>
        <w:numPr>
          <w:ilvl w:val="0"/>
          <w:numId w:val="9"/>
        </w:numPr>
      </w:pPr>
      <w:r>
        <w:rPr>
          <w:rFonts w:hint="eastAsia"/>
        </w:rPr>
        <w:t>按照</w:t>
      </w:r>
      <w:r>
        <w:rPr>
          <w:rFonts w:hint="eastAsia"/>
        </w:rPr>
        <w:t xml:space="preserve">dockerfile </w:t>
      </w:r>
      <w:r>
        <w:rPr>
          <w:rFonts w:hint="eastAsia"/>
        </w:rPr>
        <w:t>构建镜像</w:t>
      </w:r>
      <w:r>
        <w:rPr>
          <w:rFonts w:hint="eastAsia"/>
        </w:rPr>
        <w:t>test1</w:t>
      </w:r>
    </w:p>
    <w:p w14:paraId="0FAFA62F" w14:textId="77777777" w:rsidR="00D47621" w:rsidRDefault="001B23F0">
      <w:r>
        <w:t xml:space="preserve">docker build -t </w:t>
      </w:r>
      <w:r>
        <w:rPr>
          <w:rFonts w:hint="eastAsia"/>
        </w:rPr>
        <w:t>test1</w:t>
      </w:r>
      <w:r>
        <w:t xml:space="preserve"> .</w:t>
      </w:r>
    </w:p>
    <w:p w14:paraId="60871AA3" w14:textId="77777777" w:rsidR="00D47621" w:rsidRDefault="001B23F0">
      <w:r>
        <w:rPr>
          <w:rFonts w:hint="eastAsia"/>
        </w:rPr>
        <w:t>用</w:t>
      </w:r>
      <w:r>
        <w:rPr>
          <w:rFonts w:hint="eastAsia"/>
        </w:rPr>
        <w:t>docker images</w:t>
      </w:r>
      <w:r>
        <w:rPr>
          <w:rFonts w:hint="eastAsia"/>
        </w:rPr>
        <w:t>命令查看镜像是否构建成功</w:t>
      </w:r>
    </w:p>
    <w:p w14:paraId="3A15B695" w14:textId="207313C1" w:rsidR="00D47621" w:rsidRDefault="001B23F0">
      <w:pPr>
        <w:rPr>
          <w:ins w:id="141" w:author="夏源" w:date="2024-10-22T22:35:00Z"/>
        </w:rPr>
      </w:pPr>
      <w:r>
        <w:rPr>
          <w:noProof/>
        </w:rPr>
        <w:drawing>
          <wp:inline distT="0" distB="0" distL="114300" distR="114300" wp14:anchorId="47BA1BCA" wp14:editId="49C8E66E">
            <wp:extent cx="5273675" cy="1162685"/>
            <wp:effectExtent l="0" t="0" r="9525" b="571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99186" w14:textId="44E0CDA5" w:rsidR="0060466B" w:rsidRDefault="0060466B">
      <w:pPr>
        <w:rPr>
          <w:ins w:id="142" w:author="夏源" w:date="2024-10-22T22:35:00Z"/>
        </w:rPr>
      </w:pPr>
    </w:p>
    <w:p w14:paraId="7F3E1877" w14:textId="472716FA" w:rsidR="0060466B" w:rsidRDefault="0060466B">
      <w:pPr>
        <w:rPr>
          <w:rFonts w:hint="eastAsia"/>
        </w:rPr>
      </w:pPr>
      <w:ins w:id="143" w:author="夏源" w:date="2024-10-22T22:35:00Z">
        <w:r>
          <w:rPr>
            <w:noProof/>
          </w:rPr>
          <w:lastRenderedPageBreak/>
          <w:drawing>
            <wp:inline distT="0" distB="0" distL="0" distR="0" wp14:anchorId="41A94658" wp14:editId="7C1623B5">
              <wp:extent cx="5274310" cy="3815080"/>
              <wp:effectExtent l="0" t="0" r="2540" b="0"/>
              <wp:docPr id="59" name="图片 5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38150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E0A4406" w14:textId="77777777" w:rsidR="00D47621" w:rsidRDefault="001B23F0">
      <w:pPr>
        <w:numPr>
          <w:ilvl w:val="0"/>
          <w:numId w:val="9"/>
        </w:numPr>
      </w:pPr>
      <w:r>
        <w:rPr>
          <w:rFonts w:hint="eastAsia"/>
        </w:rPr>
        <w:t>编写</w:t>
      </w:r>
      <w:r>
        <w:rPr>
          <w:rFonts w:hint="eastAsia"/>
        </w:rPr>
        <w:t>docker-compose.yml</w:t>
      </w:r>
    </w:p>
    <w:p w14:paraId="1AE0887A" w14:textId="77777777" w:rsidR="00D47621" w:rsidRDefault="001B23F0">
      <w:r>
        <w:rPr>
          <w:rFonts w:hint="eastAsia"/>
        </w:rPr>
        <w:t>version: '3.1'</w:t>
      </w:r>
    </w:p>
    <w:p w14:paraId="32E0722F" w14:textId="77777777" w:rsidR="00D47621" w:rsidRDefault="001B23F0">
      <w:r>
        <w:rPr>
          <w:rFonts w:hint="eastAsia"/>
        </w:rPr>
        <w:t>services:</w:t>
      </w:r>
    </w:p>
    <w:p w14:paraId="678941F3" w14:textId="77777777" w:rsidR="00D47621" w:rsidRDefault="001B23F0">
      <w:r>
        <w:rPr>
          <w:rFonts w:hint="eastAsia"/>
        </w:rPr>
        <w:t xml:space="preserve">  test1:</w:t>
      </w:r>
    </w:p>
    <w:p w14:paraId="17B3EF0E" w14:textId="77777777" w:rsidR="00D47621" w:rsidRDefault="001B23F0">
      <w:r>
        <w:rPr>
          <w:rFonts w:hint="eastAsia"/>
        </w:rPr>
        <w:t xml:space="preserve">    restart: always</w:t>
      </w:r>
    </w:p>
    <w:p w14:paraId="6CE6B583" w14:textId="77777777" w:rsidR="00D47621" w:rsidRDefault="001B23F0">
      <w:r>
        <w:rPr>
          <w:rFonts w:hint="eastAsia"/>
        </w:rPr>
        <w:t xml:space="preserve">    image: test1</w:t>
      </w:r>
    </w:p>
    <w:p w14:paraId="69CE6317" w14:textId="77777777" w:rsidR="00D47621" w:rsidRDefault="001B23F0">
      <w:r>
        <w:rPr>
          <w:rFonts w:hint="eastAsia"/>
        </w:rPr>
        <w:t xml:space="preserve">    container_name: test1</w:t>
      </w:r>
    </w:p>
    <w:p w14:paraId="2DBC56FA" w14:textId="77777777" w:rsidR="00D47621" w:rsidRDefault="001B23F0">
      <w:r>
        <w:rPr>
          <w:rFonts w:hint="eastAsia"/>
        </w:rPr>
        <w:t xml:space="preserve">    ports:</w:t>
      </w:r>
    </w:p>
    <w:p w14:paraId="2D6184B2" w14:textId="4FEFB10A" w:rsidR="00D47621" w:rsidRDefault="001B23F0">
      <w:pPr>
        <w:rPr>
          <w:ins w:id="144" w:author="夏源" w:date="2024-10-22T22:36:00Z"/>
        </w:rPr>
      </w:pPr>
      <w:r>
        <w:rPr>
          <w:rFonts w:hint="eastAsia"/>
        </w:rPr>
        <w:t xml:space="preserve">      - 9003:9003</w:t>
      </w:r>
    </w:p>
    <w:p w14:paraId="3967AEB7" w14:textId="7BAC4C48" w:rsidR="00D041A5" w:rsidRDefault="00D041A5">
      <w:ins w:id="145" w:author="夏源" w:date="2024-10-22T22:36:00Z">
        <w:r>
          <w:rPr>
            <w:noProof/>
          </w:rPr>
          <w:lastRenderedPageBreak/>
          <w:drawing>
            <wp:inline distT="0" distB="0" distL="0" distR="0" wp14:anchorId="1BF7520E" wp14:editId="14BFA68E">
              <wp:extent cx="5274310" cy="5029200"/>
              <wp:effectExtent l="0" t="0" r="2540" b="0"/>
              <wp:docPr id="60" name="图片 6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50292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12C6C45" w14:textId="77777777" w:rsidR="00D47621" w:rsidRDefault="001B23F0">
      <w:pPr>
        <w:numPr>
          <w:ilvl w:val="0"/>
          <w:numId w:val="9"/>
        </w:numPr>
      </w:pPr>
      <w:r>
        <w:t>启动容器</w:t>
      </w:r>
    </w:p>
    <w:p w14:paraId="7042511B" w14:textId="1B9B15B7" w:rsidR="00D47621" w:rsidRDefault="001B23F0">
      <w:pPr>
        <w:rPr>
          <w:ins w:id="146" w:author="夏源" w:date="2024-10-22T23:56:00Z"/>
        </w:rPr>
      </w:pPr>
      <w:r>
        <w:t>docker-compose up</w:t>
      </w:r>
      <w:r>
        <w:rPr>
          <w:rFonts w:hint="eastAsia"/>
        </w:rPr>
        <w:t xml:space="preserve"> -d</w:t>
      </w:r>
    </w:p>
    <w:p w14:paraId="279CC202" w14:textId="2334A2F1" w:rsidR="00823A12" w:rsidRDefault="00823A12">
      <w:ins w:id="147" w:author="夏源" w:date="2024-10-22T23:56:00Z">
        <w:r>
          <w:rPr>
            <w:noProof/>
          </w:rPr>
          <w:drawing>
            <wp:inline distT="0" distB="0" distL="0" distR="0" wp14:anchorId="355BC58D" wp14:editId="48C49109">
              <wp:extent cx="5274310" cy="2818765"/>
              <wp:effectExtent l="0" t="0" r="2540" b="635"/>
              <wp:docPr id="62" name="图片 6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8187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B2E61EF" w14:textId="77777777" w:rsidR="00D47621" w:rsidRDefault="001B23F0">
      <w:r>
        <w:rPr>
          <w:rFonts w:hint="eastAsia"/>
        </w:rPr>
        <w:t>在浏览器上测试应用程序是否运行成功</w:t>
      </w:r>
    </w:p>
    <w:p w14:paraId="7D6FE1AA" w14:textId="77777777" w:rsidR="00D47621" w:rsidRDefault="001B23F0">
      <w:r>
        <w:rPr>
          <w:noProof/>
        </w:rPr>
        <w:lastRenderedPageBreak/>
        <w:drawing>
          <wp:inline distT="0" distB="0" distL="114300" distR="114300" wp14:anchorId="3B3CDFD4" wp14:editId="2963A800">
            <wp:extent cx="4273550" cy="730250"/>
            <wp:effectExtent l="0" t="0" r="6350" b="635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140C7" w14:textId="77777777" w:rsidR="00D47621" w:rsidRDefault="00D47621"/>
    <w:p w14:paraId="248EDC40" w14:textId="77777777" w:rsidR="00D47621" w:rsidRDefault="00D47621"/>
    <w:p w14:paraId="17A44171" w14:textId="77777777" w:rsidR="00D47621" w:rsidRDefault="001B23F0">
      <w:r>
        <w:rPr>
          <w:rFonts w:hint="eastAsia"/>
        </w:rPr>
        <w:t xml:space="preserve">curl  -SL </w:t>
      </w:r>
      <w:r>
        <w:t>https://pan.baidu.com/s/1W7FNYdMA2oSEu7vqvVpn4A?pwd=b6eo</w:t>
      </w:r>
      <w:r>
        <w:rPr>
          <w:rFonts w:hint="eastAsia"/>
        </w:rPr>
        <w:t xml:space="preserve"> -o /usr/local/bin/docker-compose</w:t>
      </w:r>
    </w:p>
    <w:p w14:paraId="136F5CC0" w14:textId="77777777" w:rsidR="00D47621" w:rsidRDefault="001B23F0">
      <w:r>
        <w:t xml:space="preserve"> </w:t>
      </w:r>
    </w:p>
    <w:p w14:paraId="5986E1DB" w14:textId="77777777" w:rsidR="00E15BFF" w:rsidRDefault="00E15BFF">
      <w:pPr>
        <w:rPr>
          <w:ins w:id="148" w:author="夏源" w:date="2024-10-22T23:55:00Z"/>
          <w:noProof/>
        </w:rPr>
      </w:pPr>
    </w:p>
    <w:p w14:paraId="3245FD47" w14:textId="05F9C1A7" w:rsidR="00D47621" w:rsidRDefault="009367DA">
      <w:ins w:id="149" w:author="夏源" w:date="2024-10-22T23:55:00Z">
        <w:r>
          <w:rPr>
            <w:noProof/>
          </w:rPr>
          <w:drawing>
            <wp:inline distT="0" distB="0" distL="0" distR="0" wp14:anchorId="0B37C86A" wp14:editId="5397E12A">
              <wp:extent cx="5089243" cy="872115"/>
              <wp:effectExtent l="0" t="0" r="0" b="4445"/>
              <wp:docPr id="61" name="图片 6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70"/>
                      <a:srcRect b="71292"/>
                      <a:stretch/>
                    </pic:blipFill>
                    <pic:spPr bwMode="auto">
                      <a:xfrm>
                        <a:off x="0" y="0"/>
                        <a:ext cx="5111144" cy="875868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42126A3B" w14:textId="77777777" w:rsidR="00D47621" w:rsidRDefault="00D47621"/>
    <w:p w14:paraId="57822051" w14:textId="77777777" w:rsidR="00D47621" w:rsidRDefault="00D47621"/>
    <w:p w14:paraId="361E96D2" w14:textId="77777777" w:rsidR="00D47621" w:rsidRDefault="00D47621"/>
    <w:p w14:paraId="4E8CD67F" w14:textId="77777777" w:rsidR="00D47621" w:rsidRDefault="00D47621"/>
    <w:sectPr w:rsidR="00D476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ingFang SC">
    <w:altName w:val="Cambria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A162F20"/>
    <w:multiLevelType w:val="singleLevel"/>
    <w:tmpl w:val="8A162F2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B5923894"/>
    <w:multiLevelType w:val="singleLevel"/>
    <w:tmpl w:val="B5923894"/>
    <w:lvl w:ilvl="0">
      <w:start w:val="3"/>
      <w:numFmt w:val="decimal"/>
      <w:suff w:val="space"/>
      <w:lvlText w:val="%1."/>
      <w:lvlJc w:val="left"/>
    </w:lvl>
  </w:abstractNum>
  <w:abstractNum w:abstractNumId="2" w15:restartNumberingAfterBreak="0">
    <w:nsid w:val="C7FC0133"/>
    <w:multiLevelType w:val="singleLevel"/>
    <w:tmpl w:val="C7FC0133"/>
    <w:lvl w:ilvl="0">
      <w:start w:val="4"/>
      <w:numFmt w:val="chineseCounting"/>
      <w:suff w:val="nothing"/>
      <w:lvlText w:val="%1．"/>
      <w:lvlJc w:val="left"/>
      <w:rPr>
        <w:rFonts w:hint="eastAsia"/>
      </w:rPr>
    </w:lvl>
  </w:abstractNum>
  <w:abstractNum w:abstractNumId="3" w15:restartNumberingAfterBreak="0">
    <w:nsid w:val="D9738A96"/>
    <w:multiLevelType w:val="singleLevel"/>
    <w:tmpl w:val="D9738A96"/>
    <w:lvl w:ilvl="0">
      <w:start w:val="6"/>
      <w:numFmt w:val="decimal"/>
      <w:suff w:val="nothing"/>
      <w:lvlText w:val="%1）"/>
      <w:lvlJc w:val="left"/>
    </w:lvl>
  </w:abstractNum>
  <w:abstractNum w:abstractNumId="4" w15:restartNumberingAfterBreak="0">
    <w:nsid w:val="E6ADFD76"/>
    <w:multiLevelType w:val="singleLevel"/>
    <w:tmpl w:val="E6ADFD76"/>
    <w:lvl w:ilvl="0">
      <w:start w:val="2"/>
      <w:numFmt w:val="decimal"/>
      <w:suff w:val="nothing"/>
      <w:lvlText w:val="%1）"/>
      <w:lvlJc w:val="left"/>
    </w:lvl>
  </w:abstractNum>
  <w:abstractNum w:abstractNumId="5" w15:restartNumberingAfterBreak="0">
    <w:nsid w:val="016959E4"/>
    <w:multiLevelType w:val="singleLevel"/>
    <w:tmpl w:val="016959E4"/>
    <w:lvl w:ilvl="0">
      <w:start w:val="1"/>
      <w:numFmt w:val="decimal"/>
      <w:suff w:val="space"/>
      <w:lvlText w:val="%1)"/>
      <w:lvlJc w:val="left"/>
    </w:lvl>
  </w:abstractNum>
  <w:abstractNum w:abstractNumId="6" w15:restartNumberingAfterBreak="0">
    <w:nsid w:val="0CDA6478"/>
    <w:multiLevelType w:val="singleLevel"/>
    <w:tmpl w:val="0CDA6478"/>
    <w:lvl w:ilvl="0">
      <w:start w:val="2"/>
      <w:numFmt w:val="decimal"/>
      <w:suff w:val="space"/>
      <w:lvlText w:val="%1."/>
      <w:lvlJc w:val="left"/>
    </w:lvl>
  </w:abstractNum>
  <w:abstractNum w:abstractNumId="7" w15:restartNumberingAfterBreak="0">
    <w:nsid w:val="1791AAB7"/>
    <w:multiLevelType w:val="singleLevel"/>
    <w:tmpl w:val="1791AAB7"/>
    <w:lvl w:ilvl="0">
      <w:start w:val="1"/>
      <w:numFmt w:val="decimal"/>
      <w:suff w:val="space"/>
      <w:lvlText w:val="%1)"/>
      <w:lvlJc w:val="left"/>
    </w:lvl>
  </w:abstractNum>
  <w:abstractNum w:abstractNumId="8" w15:restartNumberingAfterBreak="0">
    <w:nsid w:val="3B7B68BC"/>
    <w:multiLevelType w:val="singleLevel"/>
    <w:tmpl w:val="3B7B68BC"/>
    <w:lvl w:ilvl="0">
      <w:start w:val="1"/>
      <w:numFmt w:val="decimal"/>
      <w:suff w:val="space"/>
      <w:lvlText w:val="%1)"/>
      <w:lvlJc w:val="left"/>
    </w:lvl>
  </w:abstractNum>
  <w:num w:numId="1">
    <w:abstractNumId w:val="1"/>
  </w:num>
  <w:num w:numId="2">
    <w:abstractNumId w:val="6"/>
  </w:num>
  <w:num w:numId="3">
    <w:abstractNumId w:val="2"/>
  </w:num>
  <w:num w:numId="4">
    <w:abstractNumId w:val="5"/>
  </w:num>
  <w:num w:numId="5">
    <w:abstractNumId w:val="7"/>
  </w:num>
  <w:num w:numId="6">
    <w:abstractNumId w:val="8"/>
  </w:num>
  <w:num w:numId="7">
    <w:abstractNumId w:val="3"/>
  </w:num>
  <w:num w:numId="8">
    <w:abstractNumId w:val="4"/>
  </w:num>
  <w:num w:numId="9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夏源">
    <w15:presenceInfo w15:providerId="Windows Live" w15:userId="caf0c0284e78996a"/>
  </w15:person>
  <w15:person w15:author="王 骞玥">
    <w15:presenceInfo w15:providerId="Windows Live" w15:userId="eb8b4978aaff703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bordersDoNotSurroundHeader/>
  <w:bordersDoNotSurroundFooter/>
  <w:trackRevisions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YTNjMmMzOGJlNjliNjE3M2Y1YTUwMzI4ZmY2ZGY1YzQifQ=="/>
  </w:docVars>
  <w:rsids>
    <w:rsidRoot w:val="00144B36"/>
    <w:rsid w:val="00032F87"/>
    <w:rsid w:val="00144B36"/>
    <w:rsid w:val="001A25A0"/>
    <w:rsid w:val="001B23F0"/>
    <w:rsid w:val="00214CAE"/>
    <w:rsid w:val="00232C9C"/>
    <w:rsid w:val="0038595F"/>
    <w:rsid w:val="003F2BC1"/>
    <w:rsid w:val="00425918"/>
    <w:rsid w:val="0049746B"/>
    <w:rsid w:val="004F457A"/>
    <w:rsid w:val="0050742C"/>
    <w:rsid w:val="0060466B"/>
    <w:rsid w:val="00627ACE"/>
    <w:rsid w:val="00672DE5"/>
    <w:rsid w:val="00687140"/>
    <w:rsid w:val="00706771"/>
    <w:rsid w:val="007F79FD"/>
    <w:rsid w:val="00823A12"/>
    <w:rsid w:val="008324B9"/>
    <w:rsid w:val="00841C14"/>
    <w:rsid w:val="00845A39"/>
    <w:rsid w:val="009367DA"/>
    <w:rsid w:val="00A251C1"/>
    <w:rsid w:val="00A75D84"/>
    <w:rsid w:val="00AE49E8"/>
    <w:rsid w:val="00BF4A53"/>
    <w:rsid w:val="00BF6DF9"/>
    <w:rsid w:val="00CF68C5"/>
    <w:rsid w:val="00D0413A"/>
    <w:rsid w:val="00D041A5"/>
    <w:rsid w:val="00D43EF7"/>
    <w:rsid w:val="00D47621"/>
    <w:rsid w:val="00E15BFF"/>
    <w:rsid w:val="00E17F09"/>
    <w:rsid w:val="00E7569D"/>
    <w:rsid w:val="00F121BB"/>
    <w:rsid w:val="00F244F1"/>
    <w:rsid w:val="00F4160F"/>
    <w:rsid w:val="04AF5E99"/>
    <w:rsid w:val="053166DC"/>
    <w:rsid w:val="10915B42"/>
    <w:rsid w:val="140B464A"/>
    <w:rsid w:val="155F7283"/>
    <w:rsid w:val="16866BCB"/>
    <w:rsid w:val="1A32669D"/>
    <w:rsid w:val="22DA4785"/>
    <w:rsid w:val="25203CCD"/>
    <w:rsid w:val="27131C56"/>
    <w:rsid w:val="2C755A64"/>
    <w:rsid w:val="2C9E6B2F"/>
    <w:rsid w:val="2E016F55"/>
    <w:rsid w:val="306B2BD2"/>
    <w:rsid w:val="33F13159"/>
    <w:rsid w:val="34C74EC3"/>
    <w:rsid w:val="3B802300"/>
    <w:rsid w:val="3EAD7E3A"/>
    <w:rsid w:val="40072829"/>
    <w:rsid w:val="4C267469"/>
    <w:rsid w:val="51DE5F0A"/>
    <w:rsid w:val="520816A1"/>
    <w:rsid w:val="53317689"/>
    <w:rsid w:val="59A31F99"/>
    <w:rsid w:val="5C752536"/>
    <w:rsid w:val="60CB07D1"/>
    <w:rsid w:val="68695BBC"/>
    <w:rsid w:val="6B737C7F"/>
    <w:rsid w:val="6BDD3A4C"/>
    <w:rsid w:val="71C7339D"/>
    <w:rsid w:val="73D309FC"/>
    <w:rsid w:val="74D06143"/>
    <w:rsid w:val="78147243"/>
    <w:rsid w:val="7A7632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F803BDC"/>
  <w15:docId w15:val="{EB46F1ED-719C-442C-86B8-AB68109139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Code" w:qFormat="1"/>
    <w:lsdException w:name="HTML Preformatted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4"/>
    </w:rPr>
  </w:style>
  <w:style w:type="paragraph" w:styleId="1">
    <w:name w:val="heading 1"/>
    <w:basedOn w:val="a"/>
    <w:next w:val="a"/>
    <w:qFormat/>
    <w:pPr>
      <w:spacing w:before="100" w:beforeAutospacing="1" w:after="100" w:afterAutospacing="1"/>
      <w:jc w:val="left"/>
      <w:outlineLvl w:val="0"/>
    </w:pPr>
    <w:rPr>
      <w:rFonts w:ascii="宋体" w:hAnsi="宋体" w:hint="eastAsia"/>
      <w:b/>
      <w:bCs/>
      <w:kern w:val="44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</w:rPr>
  </w:style>
  <w:style w:type="character" w:styleId="a3">
    <w:name w:val="FollowedHyperlink"/>
    <w:basedOn w:val="a0"/>
    <w:rPr>
      <w:color w:val="800080"/>
      <w:u w:val="single"/>
    </w:rPr>
  </w:style>
  <w:style w:type="character" w:styleId="a4">
    <w:name w:val="Hyperlink"/>
    <w:basedOn w:val="a0"/>
    <w:qFormat/>
    <w:rPr>
      <w:color w:val="0000FF"/>
      <w:u w:val="single"/>
    </w:rPr>
  </w:style>
  <w:style w:type="character" w:styleId="HTML0">
    <w:name w:val="HTML Code"/>
    <w:basedOn w:val="a0"/>
    <w:qFormat/>
    <w:rPr>
      <w:rFonts w:ascii="Courier New" w:hAnsi="Courier New"/>
      <w:sz w:val="20"/>
    </w:rPr>
  </w:style>
  <w:style w:type="paragraph" w:styleId="a5">
    <w:name w:val="List Paragraph"/>
    <w:basedOn w:val="a"/>
    <w:uiPriority w:val="9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yperlink" Target="http://mirrors.aliyun.com/ubuntu/" TargetMode="External"/><Relationship Id="rId51" Type="http://schemas.openxmlformats.org/officeDocument/2006/relationships/image" Target="media/image42.png"/><Relationship Id="rId72" Type="http://schemas.microsoft.com/office/2011/relationships/people" Target="peop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hyperlink" Target="http://www.ubuntu.com/download&#19979;&#36733;ubuntu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://mirrors.aliyun.com/docker-ce/linux/ubuntu/gpg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mirrors.aliyun.com/ubuntu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image" Target="media/image1.png"/><Relationship Id="rId7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678</TotalTime>
  <Pages>27</Pages>
  <Words>1492</Words>
  <Characters>8506</Characters>
  <Application>Microsoft Office Word</Application>
  <DocSecurity>0</DocSecurity>
  <Lines>70</Lines>
  <Paragraphs>19</Paragraphs>
  <ScaleCrop>false</ScaleCrop>
  <Company/>
  <LinksUpToDate>false</LinksUpToDate>
  <CharactersWithSpaces>9979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86134</dc:creator>
  <cp:lastModifiedBy>夏源</cp:lastModifiedBy>
  <cp:revision>31</cp:revision>
  <dcterms:created xsi:type="dcterms:W3CDTF">2023-11-09T04:02:00Z</dcterms:created>
  <dcterms:modified xsi:type="dcterms:W3CDTF">2024-10-22T15:56:00Z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031221D976394324A89DF4FF0629549B_12</vt:lpwstr>
  </property>
</Properties>
</file>