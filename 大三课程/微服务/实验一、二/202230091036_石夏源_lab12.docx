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51B24A" w14:textId="77777777" w:rsidR="00C75997" w:rsidRDefault="00041904">
      <w:pPr>
        <w:jc w:val="center"/>
      </w:pPr>
      <w:r>
        <w:rPr>
          <w:noProof/>
        </w:rPr>
        <w:drawing>
          <wp:inline distT="0" distB="0" distL="0" distR="0" wp14:anchorId="74248FD4" wp14:editId="39AEA87C">
            <wp:extent cx="681355" cy="681355"/>
            <wp:effectExtent l="0" t="0" r="0" b="0"/>
            <wp:docPr id="64" name="图片 2" descr="1smevus1otq84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 descr="1smevus1otq84b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355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C82693F" wp14:editId="320C8BAD">
            <wp:extent cx="3083560" cy="716915"/>
            <wp:effectExtent l="0" t="0" r="0" b="0"/>
            <wp:docPr id="65" name="图片 1" descr="1smegrv1fikf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 descr="1smegrv1fikfal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" b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5F74" w14:textId="77777777" w:rsidR="00C75997" w:rsidRDefault="00C75997">
      <w:pPr>
        <w:spacing w:beforeLines="50" w:before="156" w:afterLines="50" w:after="156"/>
        <w:jc w:val="center"/>
        <w:rPr>
          <w:b/>
          <w:sz w:val="48"/>
          <w:szCs w:val="48"/>
        </w:rPr>
      </w:pPr>
    </w:p>
    <w:p w14:paraId="1F27C32E" w14:textId="77777777" w:rsidR="00C75997" w:rsidRDefault="00041904">
      <w:pPr>
        <w:spacing w:beforeLines="50" w:before="156" w:afterLines="50" w:after="156"/>
        <w:jc w:val="center"/>
        <w:rPr>
          <w:rFonts w:ascii="隶书" w:eastAsia="隶书"/>
          <w:b/>
          <w:sz w:val="84"/>
          <w:szCs w:val="84"/>
        </w:rPr>
      </w:pPr>
      <w:r>
        <w:rPr>
          <w:rFonts w:ascii="隶书" w:eastAsia="隶书" w:hint="eastAsia"/>
          <w:b/>
          <w:sz w:val="84"/>
          <w:szCs w:val="84"/>
        </w:rPr>
        <w:t>实</w:t>
      </w:r>
      <w:r>
        <w:rPr>
          <w:rFonts w:ascii="隶书" w:eastAsia="隶书" w:hint="eastAsia"/>
          <w:b/>
          <w:sz w:val="84"/>
          <w:szCs w:val="84"/>
        </w:rPr>
        <w:t xml:space="preserve"> </w:t>
      </w:r>
      <w:r>
        <w:rPr>
          <w:rFonts w:ascii="隶书" w:eastAsia="隶书" w:hint="eastAsia"/>
          <w:b/>
          <w:sz w:val="84"/>
          <w:szCs w:val="84"/>
        </w:rPr>
        <w:t>验</w:t>
      </w:r>
      <w:r>
        <w:rPr>
          <w:rFonts w:ascii="隶书" w:eastAsia="隶书" w:hint="eastAsia"/>
          <w:b/>
          <w:sz w:val="84"/>
          <w:szCs w:val="84"/>
        </w:rPr>
        <w:t xml:space="preserve"> </w:t>
      </w:r>
      <w:r>
        <w:rPr>
          <w:rFonts w:ascii="隶书" w:eastAsia="隶书" w:hint="eastAsia"/>
          <w:b/>
          <w:sz w:val="84"/>
          <w:szCs w:val="84"/>
        </w:rPr>
        <w:t>报</w:t>
      </w:r>
      <w:r>
        <w:rPr>
          <w:rFonts w:ascii="隶书" w:eastAsia="隶书" w:hint="eastAsia"/>
          <w:b/>
          <w:sz w:val="84"/>
          <w:szCs w:val="84"/>
        </w:rPr>
        <w:t xml:space="preserve"> </w:t>
      </w:r>
      <w:r>
        <w:rPr>
          <w:rFonts w:ascii="隶书" w:eastAsia="隶书" w:hint="eastAsia"/>
          <w:b/>
          <w:sz w:val="84"/>
          <w:szCs w:val="84"/>
        </w:rPr>
        <w:t>告</w:t>
      </w:r>
    </w:p>
    <w:p w14:paraId="53777914" w14:textId="77777777" w:rsidR="00C75997" w:rsidRDefault="00C75997">
      <w:pPr>
        <w:jc w:val="center"/>
        <w:rPr>
          <w:rFonts w:ascii="隶书" w:eastAsia="隶书"/>
          <w:b/>
          <w:sz w:val="72"/>
          <w:szCs w:val="72"/>
        </w:rPr>
      </w:pPr>
    </w:p>
    <w:p w14:paraId="296CC50A" w14:textId="77777777" w:rsidR="00C75997" w:rsidRDefault="00C75997">
      <w:pPr>
        <w:jc w:val="center"/>
        <w:rPr>
          <w:rFonts w:ascii="隶书" w:eastAsia="隶书"/>
          <w:b/>
          <w:sz w:val="72"/>
          <w:szCs w:val="72"/>
        </w:rPr>
      </w:pPr>
    </w:p>
    <w:p w14:paraId="4CCFE321" w14:textId="77777777" w:rsidR="00C75997" w:rsidRDefault="00C75997">
      <w:pPr>
        <w:jc w:val="center"/>
        <w:rPr>
          <w:b/>
        </w:rPr>
      </w:pPr>
    </w:p>
    <w:tbl>
      <w:tblPr>
        <w:tblW w:w="0" w:type="auto"/>
        <w:jc w:val="center"/>
        <w:tblBorders>
          <w:bottom w:val="single" w:sz="4" w:space="0" w:color="auto"/>
          <w:insideH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8"/>
        <w:gridCol w:w="5425"/>
      </w:tblGrid>
      <w:tr w:rsidR="00C75997" w14:paraId="6FEFA417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49424D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sz w:val="30"/>
                <w:szCs w:val="30"/>
              </w:rPr>
              <w:t>课程名称：</w:t>
            </w:r>
          </w:p>
        </w:tc>
        <w:tc>
          <w:tcPr>
            <w:tcW w:w="54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817198" w14:textId="77777777" w:rsidR="00C75997" w:rsidRDefault="00041904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微服务与容器</w:t>
            </w:r>
          </w:p>
        </w:tc>
      </w:tr>
      <w:tr w:rsidR="00C75997" w14:paraId="39918ECC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76F852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学生姓名：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A214646" w14:textId="72E8B846" w:rsidR="00C75997" w:rsidRDefault="001A0A78">
            <w:pPr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石夏源</w:t>
            </w:r>
          </w:p>
        </w:tc>
      </w:tr>
      <w:tr w:rsidR="00C75997" w14:paraId="4E4B3A89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1FF7C3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学生专业：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570AA8B" w14:textId="77777777" w:rsidR="00C75997" w:rsidRDefault="00041904">
            <w:pPr>
              <w:spacing w:line="360" w:lineRule="exact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软件工程</w:t>
            </w:r>
          </w:p>
        </w:tc>
      </w:tr>
      <w:tr w:rsidR="00C75997" w14:paraId="2C42ABB2" w14:textId="77777777">
        <w:trPr>
          <w:trHeight w:val="907"/>
          <w:jc w:val="center"/>
        </w:trPr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1181C5" w14:textId="77777777" w:rsidR="00C75997" w:rsidRDefault="00041904">
            <w:pPr>
              <w:rPr>
                <w:b/>
                <w:spacing w:val="20"/>
                <w:sz w:val="30"/>
                <w:szCs w:val="30"/>
              </w:rPr>
            </w:pPr>
            <w:r>
              <w:rPr>
                <w:rFonts w:hint="eastAsia"/>
                <w:b/>
                <w:spacing w:val="20"/>
                <w:sz w:val="30"/>
                <w:szCs w:val="30"/>
              </w:rPr>
              <w:t>开课学期：</w:t>
            </w:r>
          </w:p>
        </w:tc>
        <w:tc>
          <w:tcPr>
            <w:tcW w:w="54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5AC40E7" w14:textId="3B9EF8F4" w:rsidR="00C75997" w:rsidRDefault="00D712F6">
            <w:pPr>
              <w:rPr>
                <w:b/>
                <w:sz w:val="30"/>
                <w:szCs w:val="30"/>
              </w:rPr>
            </w:pPr>
            <w:r w:rsidRPr="00D712F6">
              <w:rPr>
                <w:b/>
                <w:sz w:val="30"/>
                <w:szCs w:val="30"/>
              </w:rPr>
              <w:t>2024-2025-1</w:t>
            </w:r>
          </w:p>
        </w:tc>
      </w:tr>
    </w:tbl>
    <w:p w14:paraId="14C193F9" w14:textId="77777777" w:rsidR="00C75997" w:rsidRDefault="00C75997">
      <w:pPr>
        <w:spacing w:beforeLines="50" w:before="156" w:afterLines="50" w:after="156"/>
        <w:rPr>
          <w:b/>
          <w:sz w:val="30"/>
          <w:szCs w:val="30"/>
        </w:rPr>
      </w:pPr>
    </w:p>
    <w:p w14:paraId="615675CC" w14:textId="77777777" w:rsidR="00C75997" w:rsidRDefault="00C75997"/>
    <w:p w14:paraId="4CF1F1BE" w14:textId="77777777" w:rsidR="00C75997" w:rsidRDefault="00C75997"/>
    <w:p w14:paraId="78D3EFAB" w14:textId="77777777" w:rsidR="00C75997" w:rsidRDefault="00C75997"/>
    <w:p w14:paraId="759E77AB" w14:textId="77777777" w:rsidR="00C75997" w:rsidRDefault="00C75997"/>
    <w:p w14:paraId="5B61C166" w14:textId="77777777" w:rsidR="00C75997" w:rsidRDefault="00C75997"/>
    <w:p w14:paraId="50453DA5" w14:textId="77777777" w:rsidR="00C75997" w:rsidRDefault="00C75997"/>
    <w:p w14:paraId="0B5AC9BF" w14:textId="77777777" w:rsidR="00C75997" w:rsidRDefault="00C75997"/>
    <w:p w14:paraId="34FA5FF5" w14:textId="77777777" w:rsidR="00C75997" w:rsidRDefault="00C75997"/>
    <w:p w14:paraId="043FFCFE" w14:textId="77777777" w:rsidR="00C75997" w:rsidRDefault="00C75997"/>
    <w:p w14:paraId="25D95E96" w14:textId="77777777" w:rsidR="00C75997" w:rsidRDefault="00C75997"/>
    <w:p w14:paraId="1F0E70D1" w14:textId="77777777" w:rsidR="00C75997" w:rsidRDefault="00C75997"/>
    <w:sdt>
      <w:sdtPr>
        <w:rPr>
          <w:lang w:val="zh-CN"/>
        </w:rPr>
        <w:id w:val="-1845167569"/>
        <w:docPartObj>
          <w:docPartGallery w:val="Table of Contents"/>
          <w:docPartUnique/>
        </w:docPartObj>
      </w:sdtPr>
      <w:sdtEndPr>
        <w:rPr>
          <w:rFonts w:ascii="宋体" w:eastAsia="宋体" w:hAnsi="宋体" w:cstheme="minorBidi"/>
          <w:b/>
          <w:bCs/>
          <w:color w:val="auto"/>
          <w:kern w:val="2"/>
          <w:sz w:val="24"/>
          <w:szCs w:val="24"/>
        </w:rPr>
      </w:sdtEndPr>
      <w:sdtContent>
        <w:p w14:paraId="563A2006" w14:textId="6CB07842" w:rsidR="002934DC" w:rsidRDefault="002934DC">
          <w:pPr>
            <w:pStyle w:val="TOC"/>
          </w:pPr>
          <w:r>
            <w:rPr>
              <w:lang w:val="zh-CN"/>
            </w:rPr>
            <w:t>目录</w:t>
          </w:r>
        </w:p>
        <w:p w14:paraId="2CE0F690" w14:textId="18662711" w:rsidR="00E070C5" w:rsidRDefault="002934DC">
          <w:pPr>
            <w:pStyle w:val="TOC1"/>
            <w:tabs>
              <w:tab w:val="right" w:leader="dot" w:pos="8296"/>
            </w:tabs>
            <w:rPr>
              <w:rFonts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599257" w:history="1">
            <w:r w:rsidR="00E070C5" w:rsidRPr="00E41FDB">
              <w:rPr>
                <w:rStyle w:val="a4"/>
                <w:noProof/>
              </w:rPr>
              <w:t>LAB1</w:t>
            </w:r>
            <w:r w:rsidR="00E070C5">
              <w:rPr>
                <w:noProof/>
                <w:webHidden/>
              </w:rPr>
              <w:tab/>
            </w:r>
            <w:r w:rsidR="00E070C5">
              <w:rPr>
                <w:noProof/>
                <w:webHidden/>
              </w:rPr>
              <w:fldChar w:fldCharType="begin"/>
            </w:r>
            <w:r w:rsidR="00E070C5">
              <w:rPr>
                <w:noProof/>
                <w:webHidden/>
              </w:rPr>
              <w:instrText xml:space="preserve"> PAGEREF _Toc180599257 \h </w:instrText>
            </w:r>
            <w:r w:rsidR="00E070C5">
              <w:rPr>
                <w:noProof/>
                <w:webHidden/>
              </w:rPr>
            </w:r>
            <w:r w:rsidR="00E070C5">
              <w:rPr>
                <w:noProof/>
                <w:webHidden/>
              </w:rPr>
              <w:fldChar w:fldCharType="separate"/>
            </w:r>
            <w:r w:rsidR="00E070C5">
              <w:rPr>
                <w:noProof/>
                <w:webHidden/>
              </w:rPr>
              <w:t>3</w:t>
            </w:r>
            <w:r w:rsidR="00E070C5">
              <w:rPr>
                <w:noProof/>
                <w:webHidden/>
              </w:rPr>
              <w:fldChar w:fldCharType="end"/>
            </w:r>
          </w:hyperlink>
        </w:p>
        <w:p w14:paraId="4D5FC063" w14:textId="23C51962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58" w:history="1">
            <w:r w:rsidRPr="00E41FDB">
              <w:rPr>
                <w:rStyle w:val="a4"/>
                <w:noProof/>
              </w:rPr>
              <w:t>1.1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47A24" w14:textId="1E87F475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59" w:history="1">
            <w:r w:rsidRPr="00E41FDB">
              <w:rPr>
                <w:rStyle w:val="a4"/>
                <w:noProof/>
              </w:rPr>
              <w:t>1.2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EB1A9" w14:textId="6E762C97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0" w:history="1">
            <w:r w:rsidRPr="00E41FDB">
              <w:rPr>
                <w:rStyle w:val="a4"/>
                <w:rFonts w:eastAsia="黑体"/>
                <w:noProof/>
              </w:rPr>
              <w:t>1.2.1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操作系统：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8087" w14:textId="6B402535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1" w:history="1">
            <w:r w:rsidRPr="00E41FDB">
              <w:rPr>
                <w:rStyle w:val="a4"/>
                <w:rFonts w:eastAsia="黑体"/>
                <w:noProof/>
              </w:rPr>
              <w:t>1.2.2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Docekr版本：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9969C" w14:textId="6EB37764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62" w:history="1">
            <w:r w:rsidRPr="00E41FDB">
              <w:rPr>
                <w:rStyle w:val="a4"/>
                <w:noProof/>
              </w:rPr>
              <w:t>1.3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90CD" w14:textId="081D6BD5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3" w:history="1">
            <w:r w:rsidRPr="00E41FDB">
              <w:rPr>
                <w:rStyle w:val="a4"/>
                <w:rFonts w:eastAsia="黑体"/>
                <w:noProof/>
              </w:rPr>
              <w:t>1.3.1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Tomcat安装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6CFCE" w14:textId="07B616C3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4" w:history="1">
            <w:r w:rsidRPr="00E41FDB">
              <w:rPr>
                <w:rStyle w:val="a4"/>
                <w:rFonts w:eastAsia="黑体"/>
                <w:noProof/>
              </w:rPr>
              <w:t>1.3.2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安装mysql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EE8AE" w14:textId="49788408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5" w:history="1">
            <w:r w:rsidRPr="00E41FDB">
              <w:rPr>
                <w:rStyle w:val="a4"/>
                <w:rFonts w:eastAsia="黑体"/>
                <w:noProof/>
              </w:rPr>
              <w:t>1.3.3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使用dockerfile构建镜像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22B2" w14:textId="69BAE35F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6" w:history="1">
            <w:r w:rsidRPr="00E41FDB">
              <w:rPr>
                <w:rStyle w:val="a4"/>
                <w:rFonts w:eastAsia="黑体"/>
                <w:noProof/>
              </w:rPr>
              <w:t>1.3.4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Docker compose容器编排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CC514" w14:textId="69C4C98F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67" w:history="1">
            <w:r w:rsidRPr="00E41FDB">
              <w:rPr>
                <w:rStyle w:val="a4"/>
                <w:rFonts w:eastAsia="黑体"/>
                <w:noProof/>
              </w:rPr>
              <w:t>1.3.5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Docker Compose部署应用程序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175DF" w14:textId="0225578C" w:rsidR="00E070C5" w:rsidRDefault="00E070C5">
          <w:pPr>
            <w:pStyle w:val="TOC1"/>
            <w:tabs>
              <w:tab w:val="right" w:leader="dot" w:pos="8296"/>
            </w:tabs>
            <w:rPr>
              <w:rFonts w:eastAsiaTheme="minorEastAsia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80599268" w:history="1">
            <w:r w:rsidRPr="00E41FDB">
              <w:rPr>
                <w:rStyle w:val="a4"/>
                <w:noProof/>
              </w:rPr>
              <w:t>LAB2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3AB2D" w14:textId="5AFCDC7A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69" w:history="1">
            <w:r w:rsidRPr="00E41FDB">
              <w:rPr>
                <w:rStyle w:val="a4"/>
                <w:noProof/>
              </w:rPr>
              <w:t>1.1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ABBE8" w14:textId="43310C67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70" w:history="1">
            <w:r w:rsidRPr="00E41FDB">
              <w:rPr>
                <w:rStyle w:val="a4"/>
                <w:noProof/>
              </w:rPr>
              <w:t>1.2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95F7" w14:textId="0B2EAAEC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1" w:history="1">
            <w:r w:rsidRPr="00E41FDB">
              <w:rPr>
                <w:rStyle w:val="a4"/>
                <w:rFonts w:eastAsia="黑体"/>
                <w:noProof/>
              </w:rPr>
              <w:t>1.2.1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操作系统：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0E0AD" w14:textId="65307B47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2" w:history="1">
            <w:r w:rsidRPr="00E41FDB">
              <w:rPr>
                <w:rStyle w:val="a4"/>
                <w:rFonts w:eastAsia="黑体"/>
                <w:noProof/>
              </w:rPr>
              <w:t>1.2.2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Docekr版本：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80C51" w14:textId="39E843B8" w:rsidR="00E070C5" w:rsidRDefault="00E070C5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hAnsiTheme="minorHAnsi"/>
              <w:smallCaps w:val="0"/>
              <w:noProof/>
              <w:sz w:val="21"/>
              <w:szCs w:val="22"/>
            </w:rPr>
          </w:pPr>
          <w:hyperlink w:anchor="_Toc180599273" w:history="1">
            <w:r w:rsidRPr="00E41FDB">
              <w:rPr>
                <w:rStyle w:val="a4"/>
                <w:noProof/>
              </w:rPr>
              <w:t>1.3</w:t>
            </w:r>
            <w:r>
              <w:rPr>
                <w:rFonts w:eastAsiaTheme="minorEastAsia" w:hAnsiTheme="minorHAnsi"/>
                <w:smallCap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实验步骤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D2D23" w14:textId="1F771F58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4" w:history="1">
            <w:r w:rsidRPr="00E41FDB">
              <w:rPr>
                <w:rStyle w:val="a4"/>
                <w:rFonts w:eastAsia="黑体"/>
                <w:noProof/>
              </w:rPr>
              <w:t>1.3.1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项目构建-建子工程myshop-user（Rest API用户微服务名）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438D" w14:textId="64FF7469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5" w:history="1">
            <w:r w:rsidRPr="00E41FDB">
              <w:rPr>
                <w:rStyle w:val="a4"/>
                <w:rFonts w:eastAsia="黑体"/>
                <w:noProof/>
              </w:rPr>
              <w:t>1.3.2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Rest API微服务连接数据库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35AA" w14:textId="7842EC60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6" w:history="1">
            <w:r w:rsidRPr="00E41FDB">
              <w:rPr>
                <w:rStyle w:val="a4"/>
                <w:rFonts w:eastAsia="黑体"/>
                <w:noProof/>
              </w:rPr>
              <w:t>1.3.3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搭建Web UI微服务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49280" w14:textId="12CF0581" w:rsidR="00E070C5" w:rsidRDefault="00E070C5">
          <w:pPr>
            <w:pStyle w:val="TOC3"/>
            <w:tabs>
              <w:tab w:val="left" w:pos="1200"/>
              <w:tab w:val="right" w:leader="dot" w:pos="8296"/>
            </w:tabs>
            <w:rPr>
              <w:rFonts w:eastAsiaTheme="minorEastAsia" w:hAnsiTheme="minorHAnsi"/>
              <w:i w:val="0"/>
              <w:iCs w:val="0"/>
              <w:noProof/>
              <w:sz w:val="21"/>
              <w:szCs w:val="22"/>
            </w:rPr>
          </w:pPr>
          <w:hyperlink w:anchor="_Toc180599277" w:history="1">
            <w:r w:rsidRPr="00E41FDB">
              <w:rPr>
                <w:rStyle w:val="a4"/>
                <w:rFonts w:eastAsia="黑体"/>
                <w:noProof/>
              </w:rPr>
              <w:t>1.3.4</w:t>
            </w:r>
            <w:r>
              <w:rPr>
                <w:rFonts w:eastAsiaTheme="minorEastAsia" w:hAnsiTheme="minorHAnsi"/>
                <w:i w:val="0"/>
                <w:iCs w:val="0"/>
                <w:noProof/>
                <w:sz w:val="21"/>
                <w:szCs w:val="22"/>
              </w:rPr>
              <w:tab/>
            </w:r>
            <w:r w:rsidRPr="00E41FDB">
              <w:rPr>
                <w:rStyle w:val="a4"/>
                <w:noProof/>
              </w:rPr>
              <w:t>RestTemplate实现远程调用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_Toc180599277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B6CE9" w14:textId="70D506DF" w:rsidR="002934DC" w:rsidRDefault="002934DC">
          <w:r>
            <w:rPr>
              <w:b/>
              <w:bCs/>
              <w:lang w:val="zh-CN"/>
            </w:rPr>
            <w:fldChar w:fldCharType="end"/>
          </w:r>
        </w:p>
      </w:sdtContent>
    </w:sdt>
    <w:p w14:paraId="187B6802" w14:textId="77777777" w:rsidR="00C75997" w:rsidRDefault="00041904">
      <w:pPr>
        <w:pStyle w:val="11"/>
        <w:pageBreakBefore/>
        <w:jc w:val="center"/>
      </w:pPr>
      <w:bookmarkStart w:id="0" w:name="_Toc180599257"/>
      <w:r>
        <w:rPr>
          <w:rFonts w:hint="eastAsia"/>
        </w:rPr>
        <w:lastRenderedPageBreak/>
        <w:t>LAB1</w:t>
      </w:r>
      <w:bookmarkEnd w:id="0"/>
    </w:p>
    <w:p w14:paraId="5151D64A" w14:textId="1680E00C" w:rsidR="00C75997" w:rsidRDefault="00041904" w:rsidP="00671AED">
      <w:pPr>
        <w:pStyle w:val="2"/>
      </w:pPr>
      <w:bookmarkStart w:id="1" w:name="_Toc180599258"/>
      <w:r>
        <w:rPr>
          <w:rFonts w:hint="eastAsia"/>
        </w:rPr>
        <w:t>实验目的</w:t>
      </w:r>
      <w:bookmarkEnd w:id="1"/>
    </w:p>
    <w:p w14:paraId="4A313C26" w14:textId="0B03C73E" w:rsidR="00C2105D" w:rsidRPr="00C2105D" w:rsidRDefault="00C2105D" w:rsidP="00C2105D">
      <w:pPr>
        <w:pStyle w:val="a5"/>
        <w:numPr>
          <w:ilvl w:val="0"/>
          <w:numId w:val="14"/>
        </w:numPr>
        <w:ind w:firstLineChars="0"/>
      </w:pPr>
      <w:r w:rsidRPr="00C2105D">
        <w:t>通过设置和配置 Docker，帮了解 Docker 的基本概念、操作和应用方法。</w:t>
      </w:r>
    </w:p>
    <w:p w14:paraId="0FBA43A4" w14:textId="1E5F9670" w:rsidR="00C2105D" w:rsidRPr="00C2105D" w:rsidRDefault="00C2105D" w:rsidP="00C2105D">
      <w:pPr>
        <w:pStyle w:val="a5"/>
        <w:numPr>
          <w:ilvl w:val="0"/>
          <w:numId w:val="14"/>
        </w:numPr>
        <w:ind w:firstLineChars="0"/>
      </w:pPr>
      <w:r w:rsidRPr="00C2105D">
        <w:t>通过实际操作，学习 Docker 的基础命令，如镜像拉取、容器启动和停止等，以增强对 Docker 容器管理的理解。</w:t>
      </w:r>
    </w:p>
    <w:p w14:paraId="6E5AE525" w14:textId="58E6A69E" w:rsidR="00C75997" w:rsidRDefault="00041904" w:rsidP="00671AED">
      <w:pPr>
        <w:pStyle w:val="2"/>
      </w:pPr>
      <w:bookmarkStart w:id="2" w:name="_Toc180599259"/>
      <w:r>
        <w:rPr>
          <w:rFonts w:hint="eastAsia"/>
        </w:rPr>
        <w:t>实验环境</w:t>
      </w:r>
      <w:bookmarkEnd w:id="2"/>
    </w:p>
    <w:p w14:paraId="3015AABD" w14:textId="2DDC35C5" w:rsidR="00C75997" w:rsidRPr="009734DC" w:rsidRDefault="009734DC" w:rsidP="00E070C5">
      <w:pPr>
        <w:pStyle w:val="3"/>
      </w:pPr>
      <w:bookmarkStart w:id="3" w:name="_Toc180599260"/>
      <w:r w:rsidRPr="009734DC">
        <w:rPr>
          <w:rFonts w:hint="eastAsia"/>
        </w:rPr>
        <w:t>操作系统：</w:t>
      </w:r>
      <w:bookmarkEnd w:id="3"/>
    </w:p>
    <w:p w14:paraId="770C1567" w14:textId="5F1509FA" w:rsidR="009734DC" w:rsidRDefault="009734DC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CDC1D9E" wp14:editId="372F54FD">
            <wp:extent cx="5274310" cy="1301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B79A" w14:textId="28E07305" w:rsidR="009734DC" w:rsidRDefault="009734DC" w:rsidP="00E070C5">
      <w:pPr>
        <w:pStyle w:val="3"/>
      </w:pPr>
      <w:bookmarkStart w:id="4" w:name="_Toc180599261"/>
      <w:r>
        <w:lastRenderedPageBreak/>
        <w:t>D</w:t>
      </w:r>
      <w:r>
        <w:rPr>
          <w:rFonts w:hint="eastAsia"/>
        </w:rPr>
        <w:t>ocekr版本：</w:t>
      </w:r>
      <w:bookmarkEnd w:id="4"/>
    </w:p>
    <w:p w14:paraId="45A9618E" w14:textId="6D05262C" w:rsidR="009734DC" w:rsidRPr="009734DC" w:rsidRDefault="009734DC" w:rsidP="00F14E4B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964DE8" wp14:editId="631A33FA">
            <wp:extent cx="4618456" cy="488384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0432" cy="48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D686" w14:textId="264E210E" w:rsidR="00C75997" w:rsidRDefault="00041904" w:rsidP="00E753C9">
      <w:pPr>
        <w:pStyle w:val="2"/>
      </w:pPr>
      <w:bookmarkStart w:id="5" w:name="_Toc180599262"/>
      <w:r>
        <w:rPr>
          <w:rFonts w:hint="eastAsia"/>
        </w:rPr>
        <w:t>实验步骤</w:t>
      </w:r>
      <w:bookmarkEnd w:id="5"/>
    </w:p>
    <w:p w14:paraId="72E3CB27" w14:textId="77777777" w:rsidR="009531FA" w:rsidRPr="009531FA" w:rsidRDefault="00431610" w:rsidP="009531FA">
      <w:pPr>
        <w:pStyle w:val="3"/>
      </w:pPr>
      <w:bookmarkStart w:id="6" w:name="_Toc180599263"/>
      <w:r w:rsidRPr="009531FA">
        <w:t>T</w:t>
      </w:r>
      <w:r w:rsidRPr="009531FA">
        <w:rPr>
          <w:rFonts w:hint="eastAsia"/>
        </w:rPr>
        <w:t>omcat安装</w:t>
      </w:r>
      <w:bookmarkEnd w:id="6"/>
    </w:p>
    <w:p w14:paraId="45A1D51A" w14:textId="2610F06A" w:rsidR="00431610" w:rsidRPr="009531FA" w:rsidRDefault="00431610" w:rsidP="00BA0E5C">
      <w:pPr>
        <w:pStyle w:val="4"/>
      </w:pPr>
      <w:r w:rsidRPr="009531FA">
        <w:t xml:space="preserve">docker </w:t>
      </w:r>
      <w:r w:rsidRPr="009531FA">
        <w:rPr>
          <w:rFonts w:hint="eastAsia"/>
        </w:rPr>
        <w:t>images（查看镜像）</w:t>
      </w:r>
    </w:p>
    <w:p w14:paraId="19672CEB" w14:textId="77777777" w:rsidR="009531FA" w:rsidRDefault="00431610" w:rsidP="009531FA">
      <w:r>
        <w:rPr>
          <w:rFonts w:hint="eastAsia"/>
          <w:noProof/>
        </w:rPr>
        <w:drawing>
          <wp:inline distT="0" distB="0" distL="114300" distR="114300" wp14:anchorId="7B714C40" wp14:editId="44872DC2">
            <wp:extent cx="4362450" cy="469900"/>
            <wp:effectExtent l="0" t="0" r="635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AAC8" w14:textId="26330233" w:rsidR="00431610" w:rsidRPr="00457F9D" w:rsidRDefault="00431610" w:rsidP="00BA0E5C">
      <w:pPr>
        <w:pStyle w:val="4"/>
      </w:pPr>
      <w:r w:rsidRPr="00457F9D">
        <w:rPr>
          <w:rFonts w:hint="eastAsia"/>
        </w:rPr>
        <w:t>运行tomcat</w:t>
      </w:r>
    </w:p>
    <w:p w14:paraId="012B9FE3" w14:textId="77777777" w:rsidR="00431610" w:rsidRDefault="00431610" w:rsidP="00431610">
      <w:r>
        <w:rPr>
          <w:rFonts w:hint="eastAsia"/>
        </w:rPr>
        <w:t>docker run -d -p 8080:8080 tomcat</w:t>
      </w:r>
    </w:p>
    <w:p w14:paraId="01A18A28" w14:textId="77777777" w:rsidR="00431610" w:rsidRDefault="00431610" w:rsidP="00431610">
      <w:r>
        <w:rPr>
          <w:noProof/>
        </w:rPr>
        <w:lastRenderedPageBreak/>
        <w:drawing>
          <wp:inline distT="0" distB="0" distL="0" distR="0" wp14:anchorId="2D3DC6F9" wp14:editId="36070467">
            <wp:extent cx="5274310" cy="2019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10F4" w14:textId="60CBC0F1" w:rsidR="00431610" w:rsidRPr="009531FA" w:rsidRDefault="00431610" w:rsidP="00BA0E5C">
      <w:pPr>
        <w:pStyle w:val="4"/>
      </w:pPr>
      <w:r w:rsidRPr="009531FA">
        <w:rPr>
          <w:rFonts w:hint="eastAsia"/>
        </w:rPr>
        <w:t>测试tomcat</w:t>
      </w:r>
    </w:p>
    <w:p w14:paraId="67CA18E9" w14:textId="77777777" w:rsidR="00431610" w:rsidRDefault="00431610" w:rsidP="00431610">
      <w:r>
        <w:rPr>
          <w:rFonts w:hint="eastAsia"/>
        </w:rPr>
        <w:t>浏览器中输入ip：8080，是否进入tomcat登录界面</w:t>
      </w:r>
    </w:p>
    <w:p w14:paraId="4F2A8C4B" w14:textId="28E827BF" w:rsidR="00431610" w:rsidRDefault="00431610" w:rsidP="00431610">
      <w:r>
        <w:rPr>
          <w:noProof/>
        </w:rPr>
        <w:drawing>
          <wp:inline distT="0" distB="0" distL="114300" distR="114300" wp14:anchorId="2E54F76F" wp14:editId="0CA51D2B">
            <wp:extent cx="3310422" cy="1938406"/>
            <wp:effectExtent l="0" t="0" r="4445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0289" cy="19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82F5" w14:textId="65E7DE23" w:rsidR="009531FA" w:rsidRDefault="009531FA" w:rsidP="00BA0E5C">
      <w:pPr>
        <w:pStyle w:val="4"/>
        <w:rPr>
          <w:rFonts w:hint="eastAsia"/>
        </w:rPr>
      </w:pPr>
      <w:r>
        <w:rPr>
          <w:rFonts w:hint="eastAsia"/>
        </w:rPr>
        <w:t>网页</w:t>
      </w:r>
      <w:r>
        <w:t>404</w:t>
      </w:r>
      <w:r>
        <w:rPr>
          <w:rFonts w:hint="eastAsia"/>
        </w:rPr>
        <w:t>处理</w:t>
      </w:r>
    </w:p>
    <w:p w14:paraId="2E1B05C8" w14:textId="4710E74D" w:rsidR="00431610" w:rsidRDefault="00431610" w:rsidP="00431610">
      <w:pPr>
        <w:tabs>
          <w:tab w:val="left" w:pos="907"/>
        </w:tabs>
      </w:pPr>
      <w:r>
        <w:rPr>
          <w:rFonts w:hint="eastAsia"/>
        </w:rPr>
        <w:t>Tomcat:HTTP状态 404，Tomcat版本太新（Tomcat/10.0.），解决</w:t>
      </w:r>
      <w:r>
        <w:rPr>
          <w:rFonts w:hint="eastAsia"/>
        </w:rPr>
        <w:t>过程如下：</w:t>
      </w:r>
    </w:p>
    <w:p w14:paraId="42288E4E" w14:textId="77777777" w:rsidR="009531FA" w:rsidRDefault="009531FA" w:rsidP="00431610"/>
    <w:p w14:paraId="1994E934" w14:textId="624D14EC" w:rsidR="00431610" w:rsidRDefault="00431610" w:rsidP="00431610">
      <w:r>
        <w:rPr>
          <w:rFonts w:hint="eastAsia"/>
        </w:rPr>
        <w:t>首先以前台交互式进入 Tomcat 10.0 镜像的容器</w:t>
      </w:r>
      <w:r>
        <w:t> </w:t>
      </w:r>
      <w:r>
        <w:rPr>
          <w:rFonts w:hint="eastAsia"/>
        </w:rPr>
        <w:t>t1</w:t>
      </w:r>
      <w:r>
        <w:t> 中</w:t>
      </w:r>
      <w:r>
        <w:rPr>
          <w:rFonts w:hint="eastAsia"/>
        </w:rPr>
        <w:t>（t1为容器名，容器名可通过命令查询：</w:t>
      </w:r>
      <w:r>
        <w:t>docker ps --format '{{.Names}}'</w:t>
      </w:r>
      <w:r>
        <w:rPr>
          <w:rFonts w:hint="eastAsia"/>
        </w:rPr>
        <w:t>）</w:t>
      </w:r>
    </w:p>
    <w:p w14:paraId="00C3380D" w14:textId="77777777" w:rsidR="00431610" w:rsidRDefault="00431610" w:rsidP="00431610">
      <w:r>
        <w:rPr>
          <w:rFonts w:hint="eastAsia"/>
        </w:rPr>
        <w:t xml:space="preserve"> docker exec -it t1 /bin/bash</w:t>
      </w:r>
    </w:p>
    <w:p w14:paraId="5C49FB20" w14:textId="77777777" w:rsidR="00431610" w:rsidRDefault="00431610" w:rsidP="0043161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"https://img-blog.csdnimg.cn/img_convert/d159202e8fcb833ae8f2740929d5350f.png"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2B390A41" wp14:editId="464B2E23">
            <wp:extent cx="4838700" cy="457200"/>
            <wp:effectExtent l="0" t="0" r="0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1D33E181" w14:textId="77777777" w:rsidR="00431610" w:rsidRDefault="00431610" w:rsidP="00431610">
      <w:r>
        <w:rPr>
          <w:rFonts w:hint="eastAsia"/>
        </w:rPr>
        <w:t>查看当前目录。</w:t>
      </w:r>
    </w:p>
    <w:p w14:paraId="6A5EDFDD" w14:textId="77777777" w:rsidR="00431610" w:rsidRDefault="00431610" w:rsidP="00431610">
      <w:r>
        <w:rPr>
          <w:rFonts w:hint="eastAsia"/>
        </w:rPr>
        <w:t>ls</w:t>
      </w:r>
      <w:r>
        <w:t xml:space="preserve"> -l</w:t>
      </w:r>
    </w:p>
    <w:p w14:paraId="54BEFE7F" w14:textId="77777777" w:rsidR="00431610" w:rsidRDefault="00431610" w:rsidP="00431610">
      <w:r>
        <w:rPr>
          <w:rFonts w:hint="eastAsia"/>
        </w:rPr>
        <w:lastRenderedPageBreak/>
        <w:fldChar w:fldCharType="begin"/>
      </w:r>
      <w:r>
        <w:rPr>
          <w:rFonts w:hint="eastAsia"/>
        </w:rPr>
        <w:instrText xml:space="preserve">INCLUDEPICTURE \d "https://img-blog.csdnimg.cn/img_convert/07de67b338503ff0672003c09305012d.png"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4D35DC57" wp14:editId="2652D777">
            <wp:extent cx="5753100" cy="3400425"/>
            <wp:effectExtent l="0" t="0" r="0" b="317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3E36267A" w14:textId="77777777" w:rsidR="00431610" w:rsidRDefault="00431610" w:rsidP="00431610">
      <w:r>
        <w:rPr>
          <w:rFonts w:hint="eastAsia"/>
        </w:rPr>
        <w:t>所有网页资源都应该在</w:t>
      </w:r>
      <w:r>
        <w:t> </w:t>
      </w:r>
      <w:r>
        <w:rPr>
          <w:rFonts w:hint="eastAsia"/>
        </w:rPr>
        <w:t>webapps</w:t>
      </w:r>
      <w:r>
        <w:t> 目录下，进入</w:t>
      </w:r>
      <w:r>
        <w:rPr>
          <w:rFonts w:hint="eastAsia"/>
        </w:rPr>
        <w:t>查</w:t>
      </w:r>
      <w:r>
        <w:t>看。</w:t>
      </w:r>
    </w:p>
    <w:p w14:paraId="3E6EF614" w14:textId="77777777" w:rsidR="00431610" w:rsidRDefault="00431610" w:rsidP="00431610">
      <w:r>
        <w:rPr>
          <w:rFonts w:hint="eastAsia"/>
        </w:rPr>
        <w:t>$ cd webapps</w:t>
      </w:r>
    </w:p>
    <w:p w14:paraId="41E33C5A" w14:textId="77777777" w:rsidR="00431610" w:rsidRDefault="00431610" w:rsidP="00431610">
      <w:r>
        <w:rPr>
          <w:rFonts w:hint="eastAsia"/>
        </w:rPr>
        <w:t>$ ls -l</w:t>
      </w:r>
    </w:p>
    <w:p w14:paraId="458F0F6D" w14:textId="77777777" w:rsidR="00431610" w:rsidRDefault="00431610" w:rsidP="00431610">
      <w:r>
        <w:rPr>
          <w:rFonts w:hint="eastAsia"/>
        </w:rPr>
        <w:fldChar w:fldCharType="begin"/>
      </w:r>
      <w:r>
        <w:rPr>
          <w:rFonts w:hint="eastAsia"/>
        </w:rPr>
        <w:instrText xml:space="preserve">INCLUDEPICTURE \d "https://img-blog.csdnimg.cn/img_convert/e3c0ad876b50c1ac5ed39a39806c0970.png" \* MERGEFORMATINET </w:instrText>
      </w:r>
      <w:r>
        <w:rPr>
          <w:rFonts w:hint="eastAsia"/>
        </w:rPr>
        <w:fldChar w:fldCharType="separate"/>
      </w:r>
      <w:r>
        <w:rPr>
          <w:rFonts w:hint="eastAsia"/>
          <w:noProof/>
        </w:rPr>
        <w:drawing>
          <wp:inline distT="0" distB="0" distL="114300" distR="114300" wp14:anchorId="5320AC3F" wp14:editId="277CD9AF">
            <wp:extent cx="5124450" cy="600075"/>
            <wp:effectExtent l="0" t="0" r="6350" b="9525"/>
            <wp:docPr id="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fldChar w:fldCharType="end"/>
      </w:r>
    </w:p>
    <w:p w14:paraId="1C4FB46C" w14:textId="77777777" w:rsidR="00431610" w:rsidRDefault="00431610" w:rsidP="00431610">
      <w:r>
        <w:rPr>
          <w:rFonts w:hint="eastAsia"/>
        </w:rPr>
        <w:t>发现是空的，这就解释了为什么没办法访问 Tomcat 首页了。新版的 Tomcat 的猫首页放在了</w:t>
      </w:r>
      <w:r>
        <w:t> </w:t>
      </w:r>
      <w:r>
        <w:rPr>
          <w:rFonts w:hint="eastAsia"/>
        </w:rPr>
        <w:t>webapps.dist</w:t>
      </w:r>
      <w:r>
        <w:t> 里，我们只需要把 webapps 目录删除，再把 webapps.dist 重命名为 webapps 即可。</w:t>
      </w:r>
    </w:p>
    <w:p w14:paraId="38C95552" w14:textId="77777777" w:rsidR="00431610" w:rsidRDefault="00431610" w:rsidP="00431610">
      <w:r>
        <w:rPr>
          <w:rFonts w:hint="eastAsia"/>
        </w:rPr>
        <w:t>$ rm -rf webapps</w:t>
      </w:r>
    </w:p>
    <w:p w14:paraId="1EDB0C93" w14:textId="77777777" w:rsidR="00431610" w:rsidRDefault="00431610" w:rsidP="00431610">
      <w:r>
        <w:rPr>
          <w:rFonts w:hint="eastAsia"/>
        </w:rPr>
        <w:t>$ mv webapps.dist webapps</w:t>
      </w:r>
    </w:p>
    <w:p w14:paraId="547E1873" w14:textId="77777777" w:rsidR="00431610" w:rsidRDefault="00431610" w:rsidP="00431610">
      <w:r>
        <w:rPr>
          <w:noProof/>
        </w:rPr>
        <w:drawing>
          <wp:inline distT="0" distB="0" distL="0" distR="0" wp14:anchorId="7BB7DE85" wp14:editId="57E08D40">
            <wp:extent cx="5274310" cy="991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E4B3" w14:textId="77777777" w:rsidR="00431610" w:rsidRDefault="00431610" w:rsidP="00431610">
      <w:r>
        <w:rPr>
          <w:rFonts w:hint="eastAsia"/>
        </w:rPr>
        <w:t>再次在浏览器中访问tomcat，看是否能成功访问 Tomcat 首页</w:t>
      </w:r>
    </w:p>
    <w:p w14:paraId="465E503D" w14:textId="77777777" w:rsidR="00431610" w:rsidRDefault="00431610" w:rsidP="00431610">
      <w:r>
        <w:rPr>
          <w:noProof/>
        </w:rPr>
        <w:lastRenderedPageBreak/>
        <w:drawing>
          <wp:inline distT="0" distB="0" distL="0" distR="0" wp14:anchorId="5C97B0AE" wp14:editId="4261FAA6">
            <wp:extent cx="5274310" cy="31483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1F72" w14:textId="3EACC3FF" w:rsidR="00C75997" w:rsidRDefault="009F506A" w:rsidP="009F506A">
      <w:pPr>
        <w:pStyle w:val="3"/>
      </w:pPr>
      <w:bookmarkStart w:id="7" w:name="_Toc180599264"/>
      <w:r>
        <w:rPr>
          <w:rFonts w:hint="eastAsia"/>
        </w:rPr>
        <w:t>安装mysql</w:t>
      </w:r>
      <w:bookmarkEnd w:id="7"/>
    </w:p>
    <w:p w14:paraId="663E810F" w14:textId="134F56D3" w:rsidR="009F506A" w:rsidRDefault="009F506A" w:rsidP="00BA0E5C">
      <w:pPr>
        <w:pStyle w:val="4"/>
      </w:pPr>
      <w:r>
        <w:rPr>
          <w:rFonts w:hint="eastAsia"/>
        </w:rPr>
        <w:t>安装mysql</w:t>
      </w:r>
    </w:p>
    <w:p w14:paraId="06E9FC10" w14:textId="77777777" w:rsidR="009F506A" w:rsidRDefault="009F506A" w:rsidP="009F506A">
      <w:r>
        <w:t>docker run -di --name=mysql -p 3306:3306 -e MYSQL_ROOT_PASSWORD=123456</w:t>
      </w:r>
      <w:r>
        <w:rPr>
          <w:rFonts w:hint="eastAsia"/>
        </w:rPr>
        <w:t xml:space="preserve"> centos/mysql-57-centos7</w:t>
      </w:r>
    </w:p>
    <w:p w14:paraId="5977A80F" w14:textId="77777777" w:rsidR="009F506A" w:rsidRDefault="009F506A" w:rsidP="009F506A">
      <w:r>
        <w:rPr>
          <w:noProof/>
        </w:rPr>
        <w:drawing>
          <wp:inline distT="0" distB="0" distL="0" distR="0" wp14:anchorId="66210963" wp14:editId="1C72164D">
            <wp:extent cx="5274310" cy="13017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34C5" w14:textId="695B12D9" w:rsidR="009F506A" w:rsidRDefault="009F506A" w:rsidP="00BA0E5C">
      <w:pPr>
        <w:pStyle w:val="4"/>
      </w:pPr>
      <w:r>
        <w:rPr>
          <w:rFonts w:hint="eastAsia"/>
        </w:rPr>
        <w:t>查看运行的容器的命令：</w:t>
      </w:r>
    </w:p>
    <w:p w14:paraId="1E3043EF" w14:textId="77777777" w:rsidR="009F506A" w:rsidRDefault="009F506A" w:rsidP="009F506A">
      <w:r>
        <w:rPr>
          <w:rFonts w:hint="eastAsia"/>
        </w:rPr>
        <w:t xml:space="preserve">docker ps </w:t>
      </w:r>
    </w:p>
    <w:p w14:paraId="3CAADD8C" w14:textId="77777777" w:rsidR="009F506A" w:rsidRDefault="009F506A" w:rsidP="009F506A">
      <w:r>
        <w:rPr>
          <w:noProof/>
        </w:rPr>
        <w:drawing>
          <wp:inline distT="0" distB="0" distL="0" distR="0" wp14:anchorId="5FCE3AB3" wp14:editId="05AEBDBF">
            <wp:extent cx="5274310" cy="3276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26C5" w14:textId="400D21CA" w:rsidR="009F506A" w:rsidRDefault="009F506A" w:rsidP="002D1AC9">
      <w:pPr>
        <w:pStyle w:val="4"/>
      </w:pPr>
      <w:r>
        <w:rPr>
          <w:rFonts w:hint="eastAsia"/>
        </w:rPr>
        <w:t>查看曾经运行过的容器命令：</w:t>
      </w:r>
    </w:p>
    <w:p w14:paraId="2795FE0D" w14:textId="77777777" w:rsidR="009F506A" w:rsidRDefault="009F506A" w:rsidP="009F506A">
      <w:r>
        <w:rPr>
          <w:rFonts w:hint="eastAsia"/>
        </w:rPr>
        <w:t>docker ps -a</w:t>
      </w:r>
    </w:p>
    <w:p w14:paraId="40401231" w14:textId="77777777" w:rsidR="009F506A" w:rsidRDefault="009F506A" w:rsidP="009F506A">
      <w:r>
        <w:rPr>
          <w:noProof/>
        </w:rPr>
        <w:drawing>
          <wp:inline distT="0" distB="0" distL="0" distR="0" wp14:anchorId="1BB1FE43" wp14:editId="16741AD2">
            <wp:extent cx="5274310" cy="710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A7A2" w14:textId="52D60B4A" w:rsidR="009F506A" w:rsidRDefault="009F506A" w:rsidP="002D1AC9">
      <w:pPr>
        <w:pStyle w:val="4"/>
      </w:pPr>
      <w:r>
        <w:rPr>
          <w:rFonts w:hint="eastAsia"/>
        </w:rPr>
        <w:t>进入运行中的MySQL容器：</w:t>
      </w:r>
    </w:p>
    <w:p w14:paraId="1B59D6C8" w14:textId="77777777" w:rsidR="009F506A" w:rsidRDefault="009F506A" w:rsidP="009F506A">
      <w:r>
        <w:rPr>
          <w:rFonts w:hint="eastAsia"/>
        </w:rPr>
        <w:t xml:space="preserve">docker exec -it mysql bash </w:t>
      </w:r>
    </w:p>
    <w:p w14:paraId="609183E8" w14:textId="77777777" w:rsidR="009F506A" w:rsidRDefault="009F506A" w:rsidP="009F506A">
      <w:r>
        <w:rPr>
          <w:noProof/>
        </w:rPr>
        <w:lastRenderedPageBreak/>
        <w:drawing>
          <wp:inline distT="0" distB="0" distL="0" distR="0" wp14:anchorId="7F35B2E4" wp14:editId="4A1CD568">
            <wp:extent cx="5274310" cy="4533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45F6" w14:textId="557CB2CE" w:rsidR="009F506A" w:rsidRDefault="009F506A" w:rsidP="002D1AC9">
      <w:pPr>
        <w:pStyle w:val="4"/>
      </w:pPr>
      <w:r>
        <w:rPr>
          <w:rFonts w:hint="eastAsia"/>
        </w:rPr>
        <w:t>停止MySQL服务器: docker stop mysql</w:t>
      </w:r>
      <w:r w:rsidR="002D1AC9">
        <w:rPr>
          <w:rFonts w:hint="eastAsia"/>
        </w:rPr>
        <w:t>然后</w:t>
      </w:r>
      <w:r>
        <w:rPr>
          <w:rFonts w:hint="eastAsia"/>
        </w:rPr>
        <w:t>重启mysql：docker</w:t>
      </w:r>
      <w:r w:rsidR="002D1AC9">
        <w:t xml:space="preserve"> </w:t>
      </w:r>
      <w:r>
        <w:rPr>
          <w:rFonts w:hint="eastAsia"/>
        </w:rPr>
        <w:t>start mysql</w:t>
      </w:r>
    </w:p>
    <w:p w14:paraId="6E149985" w14:textId="77777777" w:rsidR="009F506A" w:rsidRDefault="009F506A" w:rsidP="009F506A">
      <w:r>
        <w:rPr>
          <w:noProof/>
        </w:rPr>
        <w:drawing>
          <wp:inline distT="0" distB="0" distL="0" distR="0" wp14:anchorId="4F33C4EE" wp14:editId="1016C99D">
            <wp:extent cx="5274310" cy="13582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5A2B" w14:textId="77777777" w:rsidR="009F506A" w:rsidRDefault="009F506A" w:rsidP="009F506A"/>
    <w:p w14:paraId="42E649A1" w14:textId="633B8E66" w:rsidR="009F506A" w:rsidRDefault="009F506A" w:rsidP="009F506A">
      <w:pPr>
        <w:pStyle w:val="3"/>
      </w:pPr>
      <w:bookmarkStart w:id="8" w:name="_Toc180599265"/>
      <w:r w:rsidRPr="009F506A">
        <w:rPr>
          <w:rFonts w:hint="eastAsia"/>
        </w:rPr>
        <w:t>使用</w:t>
      </w:r>
      <w:r w:rsidRPr="009F506A">
        <w:t>dockerfile构建镜像</w:t>
      </w:r>
      <w:bookmarkEnd w:id="8"/>
    </w:p>
    <w:p w14:paraId="7ED2D9DC" w14:textId="774F4924" w:rsidR="009F506A" w:rsidRDefault="009F506A" w:rsidP="009F506A">
      <w:ins w:id="9" w:author="夏源" w:date="2024-10-22T16:20:00Z">
        <w:r>
          <w:rPr>
            <w:noProof/>
          </w:rPr>
          <w:drawing>
            <wp:inline distT="0" distB="0" distL="0" distR="0" wp14:anchorId="70A9C9B7" wp14:editId="240AD613">
              <wp:extent cx="5274310" cy="993775"/>
              <wp:effectExtent l="0" t="0" r="2540" b="0"/>
              <wp:docPr id="31" name="图片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993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AB2934" w14:textId="01D1C365" w:rsidR="009F506A" w:rsidRDefault="009F506A" w:rsidP="00D64710">
      <w:pPr>
        <w:pStyle w:val="4"/>
      </w:pPr>
      <w:r>
        <w:rPr>
          <w:rFonts w:hint="eastAsia"/>
        </w:rPr>
        <w:t>构建名为myshop的镜像</w:t>
      </w:r>
    </w:p>
    <w:p w14:paraId="3458798C" w14:textId="77777777" w:rsidR="009F506A" w:rsidRDefault="009F506A" w:rsidP="009F506A">
      <w:r>
        <w:rPr>
          <w:rFonts w:hint="eastAsia"/>
        </w:rPr>
        <w:t>docker build -t myshop .</w:t>
      </w:r>
    </w:p>
    <w:p w14:paraId="413BB88A" w14:textId="77777777" w:rsidR="009F506A" w:rsidRDefault="009F506A" w:rsidP="009F506A">
      <w:r>
        <w:rPr>
          <w:noProof/>
        </w:rPr>
        <w:drawing>
          <wp:inline distT="0" distB="0" distL="0" distR="0" wp14:anchorId="6DCA39D2" wp14:editId="0219307E">
            <wp:extent cx="5274310" cy="14509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6751" w14:textId="6741B927" w:rsidR="009F506A" w:rsidRDefault="009F506A" w:rsidP="00D64710">
      <w:pPr>
        <w:pStyle w:val="4"/>
      </w:pPr>
      <w:r>
        <w:rPr>
          <w:rFonts w:hint="eastAsia"/>
        </w:rPr>
        <w:t>查看创建好的镜像</w:t>
      </w:r>
    </w:p>
    <w:p w14:paraId="083F5875" w14:textId="77777777" w:rsidR="009F506A" w:rsidRDefault="009F506A" w:rsidP="009F506A">
      <w:r>
        <w:rPr>
          <w:rFonts w:hint="eastAsia"/>
        </w:rPr>
        <w:t>docker images</w:t>
      </w:r>
    </w:p>
    <w:p w14:paraId="013145AB" w14:textId="77777777" w:rsidR="009F506A" w:rsidRDefault="009F506A" w:rsidP="009F506A">
      <w:r>
        <w:rPr>
          <w:rFonts w:hint="eastAsia"/>
        </w:rPr>
        <w:t xml:space="preserve">docker system df  </w:t>
      </w:r>
    </w:p>
    <w:p w14:paraId="5A4A5755" w14:textId="77777777" w:rsidR="009F506A" w:rsidRDefault="009F506A" w:rsidP="009F506A">
      <w:r>
        <w:rPr>
          <w:noProof/>
        </w:rPr>
        <w:lastRenderedPageBreak/>
        <w:drawing>
          <wp:inline distT="0" distB="0" distL="0" distR="0" wp14:anchorId="1B66075A" wp14:editId="3434B64E">
            <wp:extent cx="5274310" cy="18478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4A25" w14:textId="2900E35E" w:rsidR="009F506A" w:rsidRDefault="009F506A" w:rsidP="00D64710">
      <w:pPr>
        <w:pStyle w:val="4"/>
      </w:pPr>
      <w:r>
        <w:rPr>
          <w:rFonts w:hint="eastAsia"/>
        </w:rPr>
        <w:t>基于新建的镜像运行容器</w:t>
      </w:r>
      <w:r w:rsidR="00D64710">
        <w:rPr>
          <w:rFonts w:hint="eastAsia"/>
        </w:rPr>
        <w:t>，</w:t>
      </w:r>
      <w:r w:rsidR="00D64710" w:rsidRPr="00D64710">
        <w:rPr>
          <w:rFonts w:hint="eastAsia"/>
        </w:rPr>
        <w:t>查看容器</w:t>
      </w:r>
    </w:p>
    <w:p w14:paraId="72FA52D1" w14:textId="77777777" w:rsidR="009F506A" w:rsidRDefault="009F506A" w:rsidP="009F506A">
      <w:r>
        <w:rPr>
          <w:rFonts w:hint="eastAsia"/>
        </w:rPr>
        <w:t>docker run -d -p 8080:8080 myshop</w:t>
      </w:r>
    </w:p>
    <w:p w14:paraId="500D3F83" w14:textId="77777777" w:rsidR="009F506A" w:rsidRDefault="009F506A" w:rsidP="009F506A">
      <w:r>
        <w:rPr>
          <w:rFonts w:hint="eastAsia"/>
        </w:rPr>
        <w:t xml:space="preserve">docker ps </w:t>
      </w:r>
    </w:p>
    <w:p w14:paraId="274A68FF" w14:textId="35B934C5" w:rsidR="009F506A" w:rsidRDefault="00E076B6" w:rsidP="009F506A">
      <w:r>
        <w:rPr>
          <w:rFonts w:hint="eastAsia"/>
        </w:rPr>
        <w:t>最后</w:t>
      </w:r>
      <w:r w:rsidR="009F506A">
        <w:rPr>
          <w:rFonts w:hint="eastAsia"/>
        </w:rPr>
        <w:t>测试：</w:t>
      </w:r>
      <w:r w:rsidR="009F506A">
        <w:t>通过</w:t>
      </w:r>
      <w:r w:rsidR="009F506A">
        <w:rPr>
          <w:rFonts w:hint="eastAsia"/>
        </w:rPr>
        <w:t>浏览器访问TOMCAT主页，应显示“hello world”页面，截图</w:t>
      </w:r>
    </w:p>
    <w:p w14:paraId="6CAAC165" w14:textId="77777777" w:rsidR="009F506A" w:rsidRDefault="009F506A" w:rsidP="009F506A">
      <w:r>
        <w:rPr>
          <w:noProof/>
        </w:rPr>
        <w:drawing>
          <wp:inline distT="0" distB="0" distL="0" distR="0" wp14:anchorId="65429810" wp14:editId="46D093D3">
            <wp:extent cx="5274310" cy="31483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F047" w14:textId="77777777" w:rsidR="009F506A" w:rsidRPr="009F506A" w:rsidRDefault="009F506A" w:rsidP="009F506A">
      <w:pPr>
        <w:rPr>
          <w:rFonts w:hint="eastAsia"/>
        </w:rPr>
      </w:pPr>
    </w:p>
    <w:p w14:paraId="333E77ED" w14:textId="28D73F56" w:rsidR="00F9375C" w:rsidRDefault="00F9375C" w:rsidP="00F9375C">
      <w:pPr>
        <w:pStyle w:val="3"/>
      </w:pPr>
      <w:bookmarkStart w:id="10" w:name="_Toc180599266"/>
      <w:r w:rsidRPr="00F9375C">
        <w:t>Docker compose容器编排</w:t>
      </w:r>
      <w:bookmarkEnd w:id="10"/>
    </w:p>
    <w:p w14:paraId="5C76C915" w14:textId="650FBC7A" w:rsidR="00F9375C" w:rsidRDefault="00F9375C" w:rsidP="00BB5F19">
      <w:pPr>
        <w:pStyle w:val="4"/>
      </w:pPr>
      <w:r>
        <w:rPr>
          <w:rFonts w:hint="eastAsia"/>
        </w:rPr>
        <w:t>Docker Compose 安装</w:t>
      </w:r>
      <w:r>
        <w:rPr>
          <w:rFonts w:hint="eastAsia"/>
        </w:rPr>
        <w:t>，查看版本</w:t>
      </w:r>
    </w:p>
    <w:p w14:paraId="162BDB29" w14:textId="121C22FC" w:rsidR="00F9375C" w:rsidRDefault="00F9375C" w:rsidP="00F9375C">
      <w:r>
        <w:rPr>
          <w:rFonts w:hint="eastAsia"/>
        </w:rPr>
        <w:t>docker-compose version</w:t>
      </w:r>
    </w:p>
    <w:p w14:paraId="2B837AC7" w14:textId="77777777" w:rsidR="00F9375C" w:rsidRDefault="00F9375C" w:rsidP="00F9375C">
      <w:r>
        <w:rPr>
          <w:noProof/>
        </w:rPr>
        <w:drawing>
          <wp:inline distT="0" distB="0" distL="0" distR="0" wp14:anchorId="6E09F7B0" wp14:editId="0F6FFB26">
            <wp:extent cx="5274310" cy="6261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B879" w14:textId="64AB68EE" w:rsidR="00F9375C" w:rsidRDefault="00F9375C" w:rsidP="00BB5F19">
      <w:pPr>
        <w:pStyle w:val="4"/>
      </w:pPr>
      <w:r>
        <w:rPr>
          <w:rFonts w:hint="eastAsia"/>
        </w:rPr>
        <w:t>Docker Compose 使用前置</w:t>
      </w:r>
    </w:p>
    <w:p w14:paraId="796AFDBC" w14:textId="77777777" w:rsidR="00F9375C" w:rsidRDefault="00F9375C" w:rsidP="00F9375C">
      <w:pPr>
        <w:numPr>
          <w:ilvl w:val="0"/>
          <w:numId w:val="3"/>
        </w:numPr>
        <w:tabs>
          <w:tab w:val="left" w:pos="312"/>
        </w:tabs>
      </w:pPr>
      <w:r>
        <w:rPr>
          <w:rFonts w:hint="eastAsia"/>
        </w:rPr>
        <w:t>修改IP</w:t>
      </w:r>
    </w:p>
    <w:p w14:paraId="41BD253E" w14:textId="4475D938" w:rsidR="00F9375C" w:rsidRDefault="00F9375C" w:rsidP="00F9375C">
      <w:pPr>
        <w:rPr>
          <w:rFonts w:hint="eastAsia"/>
        </w:rPr>
      </w:pPr>
      <w:ins w:id="11" w:author="夏源" w:date="2024-10-22T16:37:00Z">
        <w:r>
          <w:rPr>
            <w:noProof/>
          </w:rPr>
          <w:lastRenderedPageBreak/>
          <w:drawing>
            <wp:inline distT="0" distB="0" distL="0" distR="0" wp14:anchorId="781B1940" wp14:editId="49AABBB7">
              <wp:extent cx="5274310" cy="804545"/>
              <wp:effectExtent l="0" t="0" r="2540" b="0"/>
              <wp:docPr id="36" name="图片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804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113D5D2" w14:textId="77777777" w:rsidR="00F9375C" w:rsidRDefault="00F9375C" w:rsidP="00F9375C">
      <w:r>
        <w:rPr>
          <w:rFonts w:hint="eastAsia"/>
        </w:rPr>
        <w:t>2）修改主机名：</w:t>
      </w:r>
    </w:p>
    <w:p w14:paraId="116241C2" w14:textId="45A89364" w:rsidR="00F9375C" w:rsidRDefault="00F9375C" w:rsidP="00F9375C">
      <w:r>
        <w:rPr>
          <w:rFonts w:hint="eastAsia"/>
        </w:rPr>
        <w:t>编辑 vi /etc/cloud/cloud.cfg ，防止重启后主机名还原</w:t>
      </w:r>
      <w:r w:rsidR="00BB5F19">
        <w:rPr>
          <w:rFonts w:hint="eastAsia"/>
        </w:rPr>
        <w:t>，</w:t>
      </w:r>
      <w:r>
        <w:rPr>
          <w:rFonts w:hint="eastAsia"/>
        </w:rPr>
        <w:t>该配置默认为false，修改为true即可</w:t>
      </w:r>
    </w:p>
    <w:p w14:paraId="0181595E" w14:textId="77777777" w:rsidR="00F9375C" w:rsidRDefault="00F9375C" w:rsidP="00F9375C">
      <w:r>
        <w:rPr>
          <w:rFonts w:hint="eastAsia"/>
        </w:rPr>
        <w:t xml:space="preserve">preserve_hostname: true </w:t>
      </w:r>
    </w:p>
    <w:p w14:paraId="5A4E0CDD" w14:textId="77777777" w:rsidR="00F9375C" w:rsidRDefault="00F9375C" w:rsidP="00F9375C">
      <w:r>
        <w:rPr>
          <w:noProof/>
        </w:rPr>
        <w:drawing>
          <wp:inline distT="0" distB="0" distL="0" distR="0" wp14:anchorId="5D02185E" wp14:editId="346DA9F0">
            <wp:extent cx="5274310" cy="27762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072" w14:textId="0FD495AF" w:rsidR="00F9375C" w:rsidRDefault="00BB5F19" w:rsidP="00F9375C">
      <w:r>
        <w:rPr>
          <w:rFonts w:hint="eastAsia"/>
        </w:rPr>
        <w:t>3</w:t>
      </w:r>
      <w:r>
        <w:t>)</w:t>
      </w:r>
      <w:r w:rsidR="00F9375C">
        <w:rPr>
          <w:rFonts w:hint="eastAsia"/>
        </w:rPr>
        <w:t>修改主机名（deployment可自定义）</w:t>
      </w:r>
    </w:p>
    <w:p w14:paraId="4BF6BBE0" w14:textId="77777777" w:rsidR="00F9375C" w:rsidRDefault="00F9375C" w:rsidP="00F9375C">
      <w:r>
        <w:rPr>
          <w:rFonts w:hint="eastAsia"/>
        </w:rPr>
        <w:t>hostnamectl set-hostname deployment</w:t>
      </w:r>
    </w:p>
    <w:p w14:paraId="539260F5" w14:textId="77777777" w:rsidR="00F9375C" w:rsidRDefault="00F9375C" w:rsidP="00F9375C">
      <w:r>
        <w:rPr>
          <w:rFonts w:hint="eastAsia"/>
        </w:rPr>
        <w:t>hostnamectl可查看主机名</w:t>
      </w:r>
    </w:p>
    <w:p w14:paraId="319E7604" w14:textId="77777777" w:rsidR="00F9375C" w:rsidRDefault="00F9375C" w:rsidP="00F9375C">
      <w:r>
        <w:rPr>
          <w:noProof/>
        </w:rPr>
        <w:drawing>
          <wp:inline distT="0" distB="0" distL="0" distR="0" wp14:anchorId="6E1D2338" wp14:editId="6EDCFCAC">
            <wp:extent cx="5274310" cy="2089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3738" w14:textId="4A47FA86" w:rsidR="00F9375C" w:rsidRDefault="00BB5F19" w:rsidP="00F9375C">
      <w:r>
        <w:rPr>
          <w:rFonts w:hint="eastAsia"/>
        </w:rPr>
        <w:t>4</w:t>
      </w:r>
      <w:r>
        <w:t>)</w:t>
      </w:r>
      <w:r w:rsidR="00F9375C">
        <w:rPr>
          <w:rFonts w:hint="eastAsia"/>
        </w:rPr>
        <w:t>配置hosts</w:t>
      </w:r>
    </w:p>
    <w:p w14:paraId="66AD28EC" w14:textId="77777777" w:rsidR="00F9375C" w:rsidRDefault="00F9375C" w:rsidP="00F9375C">
      <w:r>
        <w:rPr>
          <w:rFonts w:hint="eastAsia"/>
        </w:rPr>
        <w:t>cat &gt;&gt; /etc/hosts &lt;&lt; EOF</w:t>
      </w:r>
    </w:p>
    <w:p w14:paraId="1C07CDD0" w14:textId="77777777" w:rsidR="00F9375C" w:rsidRDefault="00F9375C" w:rsidP="00F9375C">
      <w:r>
        <w:rPr>
          <w:rFonts w:hint="eastAsia"/>
        </w:rPr>
        <w:t>192.168.221.136 deployment</w:t>
      </w:r>
    </w:p>
    <w:p w14:paraId="726F6380" w14:textId="77777777" w:rsidR="00F9375C" w:rsidRDefault="00F9375C" w:rsidP="00F9375C">
      <w:r>
        <w:rPr>
          <w:rFonts w:hint="eastAsia"/>
        </w:rPr>
        <w:t>EOF</w:t>
      </w:r>
    </w:p>
    <w:p w14:paraId="36491585" w14:textId="77777777" w:rsidR="00F9375C" w:rsidRDefault="00F9375C" w:rsidP="00F9375C">
      <w:r>
        <w:rPr>
          <w:noProof/>
        </w:rPr>
        <w:drawing>
          <wp:inline distT="0" distB="0" distL="0" distR="0" wp14:anchorId="2ED650E4" wp14:editId="6EE9FEC9">
            <wp:extent cx="5274310" cy="412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5813" w14:textId="560D59A6" w:rsidR="00F9375C" w:rsidRDefault="00BB5F19" w:rsidP="00F9375C">
      <w:r>
        <w:rPr>
          <w:rFonts w:hint="eastAsia"/>
        </w:rPr>
        <w:lastRenderedPageBreak/>
        <w:t>5</w:t>
      </w:r>
      <w:r>
        <w:t>)</w:t>
      </w:r>
      <w:r w:rsidR="00F9375C">
        <w:rPr>
          <w:rFonts w:hint="eastAsia"/>
        </w:rPr>
        <w:t>修改DNS</w:t>
      </w:r>
    </w:p>
    <w:p w14:paraId="0FFE92B1" w14:textId="77777777" w:rsidR="00F9375C" w:rsidRDefault="00F9375C" w:rsidP="00F9375C">
      <w:r>
        <w:rPr>
          <w:rFonts w:hint="eastAsia"/>
        </w:rPr>
        <w:t>取消DNS行注释，并增加DNS，配置如下，修改后重启计算机</w:t>
      </w:r>
    </w:p>
    <w:p w14:paraId="344E5636" w14:textId="77777777" w:rsidR="00F9375C" w:rsidRDefault="00F9375C" w:rsidP="00F9375C">
      <w:r>
        <w:rPr>
          <w:rFonts w:hint="eastAsia"/>
        </w:rPr>
        <w:t>vi /etc/systemd/resolved.conf</w:t>
      </w:r>
    </w:p>
    <w:p w14:paraId="3C4E1B27" w14:textId="77777777" w:rsidR="00F9375C" w:rsidRDefault="00F9375C" w:rsidP="00F9375C">
      <w:r>
        <w:rPr>
          <w:rFonts w:hint="eastAsia"/>
        </w:rPr>
        <w:t>DNS=114.114.114.114</w:t>
      </w:r>
    </w:p>
    <w:p w14:paraId="1B74703A" w14:textId="77777777" w:rsidR="00F9375C" w:rsidRDefault="00F9375C" w:rsidP="00F9375C">
      <w:r>
        <w:rPr>
          <w:noProof/>
        </w:rPr>
        <w:drawing>
          <wp:inline distT="0" distB="0" distL="0" distR="0" wp14:anchorId="21E05B8F" wp14:editId="37253E36">
            <wp:extent cx="5274310" cy="2846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7D76" w14:textId="67BD4022" w:rsidR="00F9375C" w:rsidRDefault="00BB5F19" w:rsidP="00F9375C">
      <w:r>
        <w:rPr>
          <w:rFonts w:hint="eastAsia"/>
        </w:rPr>
        <w:t>6</w:t>
      </w:r>
      <w:r>
        <w:t>)</w:t>
      </w:r>
      <w:r w:rsidR="00F9375C">
        <w:t>创建</w:t>
      </w:r>
      <w:r w:rsidR="00F9375C">
        <w:rPr>
          <w:rFonts w:hint="eastAsia"/>
        </w:rPr>
        <w:t>d</w:t>
      </w:r>
      <w:r w:rsidR="00F9375C">
        <w:t>ocker-compose.yml配置文件</w:t>
      </w:r>
    </w:p>
    <w:p w14:paraId="4CBB41F6" w14:textId="77777777" w:rsidR="00F9375C" w:rsidRDefault="00F9375C" w:rsidP="00F9375C">
      <w:r>
        <w:t>启动容器</w:t>
      </w:r>
      <w:r>
        <w:rPr>
          <w:rFonts w:hint="eastAsia"/>
        </w:rPr>
        <w:t>，测试tomcat界面</w:t>
      </w:r>
    </w:p>
    <w:p w14:paraId="46DE58A0" w14:textId="77777777" w:rsidR="00F9375C" w:rsidRDefault="00F9375C" w:rsidP="00F9375C">
      <w:r>
        <w:t>docker-compose up</w:t>
      </w:r>
      <w:r>
        <w:rPr>
          <w:rFonts w:hint="eastAsia"/>
        </w:rPr>
        <w:t xml:space="preserve"> </w:t>
      </w:r>
    </w:p>
    <w:p w14:paraId="5AFADF4B" w14:textId="77777777" w:rsidR="00F9375C" w:rsidRDefault="00F9375C" w:rsidP="00F9375C">
      <w:r>
        <w:rPr>
          <w:noProof/>
        </w:rPr>
        <w:drawing>
          <wp:inline distT="0" distB="0" distL="0" distR="0" wp14:anchorId="62721D59" wp14:editId="4EDCBF04">
            <wp:extent cx="5274310" cy="27762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3309" w14:textId="77777777" w:rsidR="00F9375C" w:rsidRDefault="00F9375C" w:rsidP="00F9375C">
      <w:r>
        <w:rPr>
          <w:rFonts w:hint="eastAsia"/>
        </w:rPr>
        <w:t>按“三．</w:t>
      </w:r>
      <w:r>
        <w:t>安装 Tomcat</w:t>
      </w:r>
      <w:r>
        <w:rPr>
          <w:rFonts w:hint="eastAsia"/>
        </w:rPr>
        <w:t>”的步骤修改tomcat的webapps目录，使tomcat界面正常显示。</w:t>
      </w:r>
    </w:p>
    <w:p w14:paraId="1093C49A" w14:textId="77777777" w:rsidR="00F9375C" w:rsidRDefault="00F9375C" w:rsidP="00F9375C">
      <w:r>
        <w:rPr>
          <w:noProof/>
        </w:rPr>
        <w:lastRenderedPageBreak/>
        <w:drawing>
          <wp:inline distT="0" distB="0" distL="0" distR="0" wp14:anchorId="0598D493" wp14:editId="531FAFE4">
            <wp:extent cx="5274310" cy="31483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03BE" w14:textId="0722AA8E" w:rsidR="00F9375C" w:rsidRDefault="00BB5F19" w:rsidP="00F9375C">
      <w:r>
        <w:t>7</w:t>
      </w:r>
      <w:r w:rsidR="00F9375C">
        <w:rPr>
          <w:rFonts w:hint="eastAsia"/>
        </w:rPr>
        <w:t>）</w:t>
      </w:r>
      <w:r w:rsidR="00F9375C">
        <w:t>停止</w:t>
      </w:r>
      <w:r w:rsidR="00F9375C">
        <w:rPr>
          <w:rFonts w:hint="eastAsia"/>
        </w:rPr>
        <w:t>并移除</w:t>
      </w:r>
      <w:r w:rsidR="00F9375C">
        <w:t>容器</w:t>
      </w:r>
      <w:r w:rsidR="00F9375C">
        <w:rPr>
          <w:rFonts w:hint="eastAsia"/>
        </w:rPr>
        <w:t>，测试tomcat界面</w:t>
      </w:r>
    </w:p>
    <w:p w14:paraId="1F9E418E" w14:textId="77777777" w:rsidR="00F9375C" w:rsidRDefault="00F9375C" w:rsidP="00F9375C">
      <w:r>
        <w:t>docker-compose down</w:t>
      </w:r>
    </w:p>
    <w:p w14:paraId="15459A8A" w14:textId="77777777" w:rsidR="00F9375C" w:rsidRDefault="00F9375C" w:rsidP="00F9375C">
      <w:r>
        <w:rPr>
          <w:noProof/>
        </w:rPr>
        <w:drawing>
          <wp:inline distT="0" distB="0" distL="0" distR="0" wp14:anchorId="01ABA948" wp14:editId="3189CE67">
            <wp:extent cx="5274310" cy="9188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4B38" w14:textId="77777777" w:rsidR="00F9375C" w:rsidRDefault="00F9375C" w:rsidP="00F9375C">
      <w:r>
        <w:rPr>
          <w:noProof/>
        </w:rPr>
        <w:drawing>
          <wp:inline distT="0" distB="0" distL="0" distR="0" wp14:anchorId="0EC01572" wp14:editId="7A038097">
            <wp:extent cx="5274310" cy="11671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67D4" w14:textId="77777777" w:rsidR="00F9375C" w:rsidRDefault="00F9375C" w:rsidP="00F9375C">
      <w:r>
        <w:rPr>
          <w:noProof/>
        </w:rPr>
        <w:drawing>
          <wp:inline distT="0" distB="0" distL="0" distR="0" wp14:anchorId="73691A50" wp14:editId="222359D6">
            <wp:extent cx="5274310" cy="27762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0A9B" w14:textId="64A241AE" w:rsidR="00F9375C" w:rsidRDefault="00BB5F19" w:rsidP="00BB5F19">
      <w:r>
        <w:rPr>
          <w:rFonts w:hint="eastAsia"/>
        </w:rPr>
        <w:lastRenderedPageBreak/>
        <w:t>8</w:t>
      </w:r>
      <w:r>
        <w:t xml:space="preserve">) </w:t>
      </w:r>
      <w:r w:rsidR="00F9375C">
        <w:t>守护态运行容器docker-compose up -d</w:t>
      </w:r>
      <w:r w:rsidR="00F9375C">
        <w:rPr>
          <w:rFonts w:hint="eastAsia"/>
        </w:rPr>
        <w:t>, 测试tomcat界面</w:t>
      </w:r>
    </w:p>
    <w:p w14:paraId="630FA6EF" w14:textId="77777777" w:rsidR="00F9375C" w:rsidRDefault="00F9375C" w:rsidP="00F9375C">
      <w:r>
        <w:rPr>
          <w:rFonts w:hint="eastAsia"/>
        </w:rPr>
        <w:t>从以上步骤发现，tomcat修改webapps，重启容器后修改失效，为了使修改的数据持久化，需要增加数据卷。</w:t>
      </w:r>
    </w:p>
    <w:p w14:paraId="6A841BBA" w14:textId="77777777" w:rsidR="00F9375C" w:rsidRDefault="00F9375C" w:rsidP="00F9375C">
      <w:r>
        <w:rPr>
          <w:noProof/>
        </w:rPr>
        <w:drawing>
          <wp:inline distT="0" distB="0" distL="0" distR="0" wp14:anchorId="413A3A70" wp14:editId="71E0B067">
            <wp:extent cx="5274310" cy="8496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A6E7" w14:textId="77777777" w:rsidR="00F9375C" w:rsidRDefault="00F9375C" w:rsidP="00F9375C">
      <w:r>
        <w:rPr>
          <w:noProof/>
        </w:rPr>
        <w:drawing>
          <wp:inline distT="0" distB="0" distL="0" distR="0" wp14:anchorId="53DC57D4" wp14:editId="472235F5">
            <wp:extent cx="5274310" cy="27762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E12E" w14:textId="02BDCAB6" w:rsidR="00F9375C" w:rsidRDefault="00F9375C" w:rsidP="00BB5F19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增加数据卷，持久化应用中的数据</w:t>
      </w:r>
    </w:p>
    <w:p w14:paraId="78A685D0" w14:textId="77777777" w:rsidR="00F9375C" w:rsidRDefault="00F9375C" w:rsidP="00F9375C">
      <w:r>
        <w:rPr>
          <w:rFonts w:hint="eastAsia"/>
        </w:rPr>
        <w:t>在</w:t>
      </w:r>
      <w:r>
        <w:t>/usr/local</w:t>
      </w:r>
      <w:r>
        <w:rPr>
          <w:rFonts w:hint="eastAsia"/>
        </w:rPr>
        <w:t>/docker下创建目录/tomcat/webapps/ROOT，并在ROOT目录下创建文档index.jsp，编辑index.jsp内容为“hello docker-compose！”</w:t>
      </w:r>
    </w:p>
    <w:p w14:paraId="2768702E" w14:textId="77777777" w:rsidR="00F9375C" w:rsidRDefault="00F9375C" w:rsidP="00F9375C">
      <w:r>
        <w:rPr>
          <w:rFonts w:hint="eastAsia"/>
        </w:rPr>
        <w:t>8）在文件docker-compose.yml中添加volumes。</w:t>
      </w:r>
    </w:p>
    <w:p w14:paraId="6CA452AD" w14:textId="77777777" w:rsidR="00F9375C" w:rsidRDefault="00F9375C" w:rsidP="00F9375C">
      <w:r>
        <w:rPr>
          <w:rFonts w:hint="eastAsia"/>
        </w:rPr>
        <w:t>vi docker-compose.yml</w:t>
      </w:r>
    </w:p>
    <w:p w14:paraId="77049900" w14:textId="77777777" w:rsidR="00F9375C" w:rsidRDefault="00F9375C" w:rsidP="00F9375C"/>
    <w:p w14:paraId="066E9368" w14:textId="77777777" w:rsidR="00F9375C" w:rsidRDefault="00F9375C" w:rsidP="00F9375C">
      <w:pPr>
        <w:ind w:firstLine="420"/>
      </w:pPr>
      <w:r>
        <w:rPr>
          <w:rFonts w:hint="eastAsia"/>
        </w:rPr>
        <w:t>version: '3.1'</w:t>
      </w:r>
    </w:p>
    <w:p w14:paraId="5B19C0BD" w14:textId="77777777" w:rsidR="00F9375C" w:rsidRDefault="00F9375C" w:rsidP="00F9375C">
      <w:pPr>
        <w:ind w:firstLine="420"/>
      </w:pPr>
      <w:r>
        <w:rPr>
          <w:rFonts w:hint="eastAsia"/>
        </w:rPr>
        <w:t>services:</w:t>
      </w:r>
    </w:p>
    <w:p w14:paraId="06040933" w14:textId="77777777" w:rsidR="00F9375C" w:rsidRDefault="00F9375C" w:rsidP="00F9375C">
      <w:pPr>
        <w:ind w:firstLine="420"/>
      </w:pPr>
      <w:r>
        <w:rPr>
          <w:rFonts w:hint="eastAsia"/>
        </w:rPr>
        <w:t xml:space="preserve">  tomcat:</w:t>
      </w:r>
    </w:p>
    <w:p w14:paraId="63E1AAA3" w14:textId="77777777" w:rsidR="00F9375C" w:rsidRDefault="00F9375C" w:rsidP="00F9375C">
      <w:pPr>
        <w:ind w:firstLine="420"/>
      </w:pPr>
      <w:r>
        <w:rPr>
          <w:rFonts w:hint="eastAsia"/>
        </w:rPr>
        <w:t xml:space="preserve">    restart: always</w:t>
      </w:r>
    </w:p>
    <w:p w14:paraId="635C297F" w14:textId="77777777" w:rsidR="00F9375C" w:rsidRDefault="00F9375C" w:rsidP="00F9375C">
      <w:pPr>
        <w:ind w:firstLine="420"/>
      </w:pPr>
      <w:r>
        <w:rPr>
          <w:rFonts w:hint="eastAsia"/>
        </w:rPr>
        <w:t xml:space="preserve">    image: tomcat</w:t>
      </w:r>
    </w:p>
    <w:p w14:paraId="61B0D7C2" w14:textId="77777777" w:rsidR="00F9375C" w:rsidRDefault="00F9375C" w:rsidP="00F9375C">
      <w:pPr>
        <w:ind w:firstLine="420"/>
      </w:pPr>
      <w:r>
        <w:rPr>
          <w:rFonts w:hint="eastAsia"/>
        </w:rPr>
        <w:t xml:space="preserve">    container_name: tomcat</w:t>
      </w:r>
    </w:p>
    <w:p w14:paraId="58521986" w14:textId="77777777" w:rsidR="00F9375C" w:rsidRDefault="00F9375C" w:rsidP="00F9375C">
      <w:pPr>
        <w:ind w:firstLine="420"/>
      </w:pPr>
      <w:r>
        <w:rPr>
          <w:rFonts w:hint="eastAsia"/>
        </w:rPr>
        <w:t xml:space="preserve">    ports:</w:t>
      </w:r>
    </w:p>
    <w:p w14:paraId="60AA00AB" w14:textId="77777777" w:rsidR="00F9375C" w:rsidRDefault="00F9375C" w:rsidP="00F9375C">
      <w:pPr>
        <w:ind w:firstLine="420"/>
      </w:pPr>
      <w:r>
        <w:rPr>
          <w:rFonts w:hint="eastAsia"/>
        </w:rPr>
        <w:t xml:space="preserve">      - 8080:8080</w:t>
      </w:r>
    </w:p>
    <w:p w14:paraId="74E89BE6" w14:textId="77777777" w:rsidR="00F9375C" w:rsidRDefault="00F9375C" w:rsidP="00F9375C">
      <w:pPr>
        <w:ind w:firstLine="420"/>
      </w:pPr>
      <w:r>
        <w:rPr>
          <w:rFonts w:hint="eastAsia"/>
        </w:rPr>
        <w:t xml:space="preserve">    volumes:</w:t>
      </w:r>
    </w:p>
    <w:p w14:paraId="1AB1C975" w14:textId="77777777" w:rsidR="00F9375C" w:rsidRDefault="00F9375C" w:rsidP="00F9375C">
      <w:pPr>
        <w:ind w:firstLine="420"/>
      </w:pPr>
      <w:r>
        <w:rPr>
          <w:rFonts w:hint="eastAsia"/>
        </w:rPr>
        <w:t xml:space="preserve">      - ./webapps:/usr/local/tomcat/webapps/</w:t>
      </w:r>
    </w:p>
    <w:p w14:paraId="318A4D92" w14:textId="77777777" w:rsidR="00F9375C" w:rsidRDefault="00F9375C" w:rsidP="00F9375C">
      <w:pPr>
        <w:ind w:firstLine="420"/>
      </w:pPr>
      <w:r>
        <w:rPr>
          <w:rFonts w:hint="eastAsia"/>
        </w:rPr>
        <w:t xml:space="preserve">    environment:</w:t>
      </w:r>
    </w:p>
    <w:p w14:paraId="21CE9921" w14:textId="77777777" w:rsidR="00F9375C" w:rsidRDefault="00F9375C" w:rsidP="00F9375C">
      <w:pPr>
        <w:ind w:firstLine="420"/>
      </w:pPr>
      <w:r>
        <w:rPr>
          <w:rFonts w:hint="eastAsia"/>
        </w:rPr>
        <w:t xml:space="preserve">      TZ: Asia/Shanghai</w:t>
      </w:r>
    </w:p>
    <w:p w14:paraId="0DD55E95" w14:textId="77777777" w:rsidR="00F9375C" w:rsidRDefault="00F9375C" w:rsidP="00F9375C">
      <w:pPr>
        <w:ind w:firstLine="420"/>
      </w:pPr>
      <w:r>
        <w:rPr>
          <w:noProof/>
        </w:rPr>
        <w:lastRenderedPageBreak/>
        <w:drawing>
          <wp:inline distT="0" distB="0" distL="0" distR="0" wp14:anchorId="067CDEF6" wp14:editId="7F822681">
            <wp:extent cx="5274310" cy="55454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3A91" w14:textId="501AA265" w:rsidR="00F9375C" w:rsidRDefault="00BB5F19" w:rsidP="00F9375C">
      <w:r>
        <w:t>10</w:t>
      </w:r>
      <w:r w:rsidR="00F9375C">
        <w:rPr>
          <w:rFonts w:hint="eastAsia"/>
        </w:rPr>
        <w:t>）</w:t>
      </w:r>
      <w:r w:rsidR="00F9375C">
        <w:t>守护态运行容器docker-compose up -d</w:t>
      </w:r>
      <w:r w:rsidR="00F9375C">
        <w:rPr>
          <w:rFonts w:hint="eastAsia"/>
        </w:rPr>
        <w:t>, 观察并记录此时tomcat界面</w:t>
      </w:r>
    </w:p>
    <w:p w14:paraId="30C5AE9C" w14:textId="77777777" w:rsidR="00F9375C" w:rsidRDefault="00F9375C" w:rsidP="00F9375C">
      <w:r>
        <w:rPr>
          <w:noProof/>
        </w:rPr>
        <w:drawing>
          <wp:inline distT="0" distB="0" distL="0" distR="0" wp14:anchorId="3F0C2A56" wp14:editId="50C0E84D">
            <wp:extent cx="5274310" cy="6242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59A9" w14:textId="77777777" w:rsidR="00F9375C" w:rsidRDefault="00F9375C" w:rsidP="00F9375C">
      <w:r>
        <w:rPr>
          <w:noProof/>
        </w:rPr>
        <w:lastRenderedPageBreak/>
        <w:drawing>
          <wp:inline distT="0" distB="0" distL="0" distR="0" wp14:anchorId="139CC19E" wp14:editId="7FBC9699">
            <wp:extent cx="5274310" cy="24447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7215" w14:textId="5B269F5A" w:rsidR="00F9375C" w:rsidRDefault="00F9375C" w:rsidP="00BB5F19">
      <w:pPr>
        <w:rPr>
          <w:rFonts w:hint="eastAsia"/>
        </w:rPr>
      </w:pPr>
      <w:r>
        <w:rPr>
          <w:noProof/>
        </w:rPr>
        <w:drawing>
          <wp:inline distT="0" distB="0" distL="0" distR="0" wp14:anchorId="00EA6160" wp14:editId="3AA641AB">
            <wp:extent cx="5274310" cy="24447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3851" w14:textId="28D4E96A" w:rsidR="00F9375C" w:rsidRDefault="00F9375C" w:rsidP="00BB5F19">
      <w:pPr>
        <w:pStyle w:val="4"/>
      </w:pPr>
      <w:r>
        <w:rPr>
          <w:rFonts w:hint="eastAsia"/>
        </w:rPr>
        <w:t>Docker Compose 的使用--启动mysql容器</w:t>
      </w:r>
    </w:p>
    <w:p w14:paraId="677C471A" w14:textId="77777777" w:rsidR="00F9375C" w:rsidRDefault="00F9375C" w:rsidP="00F9375C">
      <w:r>
        <w:t>cd /usr/local</w:t>
      </w:r>
      <w:r>
        <w:rPr>
          <w:rFonts w:hint="eastAsia"/>
        </w:rPr>
        <w:t>/docker</w:t>
      </w:r>
    </w:p>
    <w:p w14:paraId="25C09BD2" w14:textId="77777777" w:rsidR="00F9375C" w:rsidRPr="00BB5F19" w:rsidRDefault="00F9375C" w:rsidP="00F9375C">
      <w:r w:rsidRPr="00BB5F19">
        <w:rPr>
          <w:rFonts w:hint="eastAsia"/>
        </w:rPr>
        <w:t>1）</w:t>
      </w:r>
      <w:r w:rsidRPr="00BB5F19">
        <w:t>创建</w:t>
      </w:r>
      <w:r w:rsidRPr="00BB5F19">
        <w:rPr>
          <w:rFonts w:hint="eastAsia"/>
        </w:rPr>
        <w:t>mysql</w:t>
      </w:r>
      <w:r w:rsidRPr="00BB5F19">
        <w:t>目录</w:t>
      </w:r>
    </w:p>
    <w:p w14:paraId="692685ED" w14:textId="73BC2CB7" w:rsidR="00F9375C" w:rsidRDefault="00F9375C" w:rsidP="00F9375C">
      <w:r>
        <w:t xml:space="preserve">mkdir </w:t>
      </w:r>
      <w:r>
        <w:rPr>
          <w:rFonts w:hint="eastAsia"/>
        </w:rPr>
        <w:t>mysql</w:t>
      </w:r>
    </w:p>
    <w:p w14:paraId="150C4D56" w14:textId="77777777" w:rsidR="00BB5F19" w:rsidRDefault="00BB5F19" w:rsidP="00F9375C"/>
    <w:p w14:paraId="05ECCF9C" w14:textId="76DCD1F8" w:rsidR="00F9375C" w:rsidRDefault="00BB5F19" w:rsidP="00BB5F19">
      <w:r>
        <w:rPr>
          <w:rFonts w:hint="eastAsia"/>
        </w:rPr>
        <w:t>2</w:t>
      </w:r>
      <w:r>
        <w:t xml:space="preserve">) </w:t>
      </w:r>
      <w:r w:rsidR="00F9375C">
        <w:t>创建</w:t>
      </w:r>
      <w:r w:rsidR="00F9375C">
        <w:rPr>
          <w:rFonts w:hint="eastAsia"/>
        </w:rPr>
        <w:t>d</w:t>
      </w:r>
      <w:r w:rsidR="00F9375C">
        <w:t>ocker-compose.yml配置文件，内容如下：</w:t>
      </w:r>
    </w:p>
    <w:p w14:paraId="68E54679" w14:textId="77777777" w:rsidR="00F9375C" w:rsidRDefault="00F9375C" w:rsidP="00F9375C">
      <w:r>
        <w:t>vi /usr/local</w:t>
      </w:r>
      <w:r>
        <w:rPr>
          <w:rFonts w:hint="eastAsia"/>
        </w:rPr>
        <w:t>/docker</w:t>
      </w:r>
      <w:r>
        <w:t>/mysql/</w:t>
      </w:r>
      <w:r>
        <w:rPr>
          <w:rFonts w:hint="eastAsia"/>
        </w:rPr>
        <w:t>d</w:t>
      </w:r>
      <w:r>
        <w:t>ocker-compose.yml</w:t>
      </w:r>
    </w:p>
    <w:p w14:paraId="3ECD6FA4" w14:textId="77777777" w:rsidR="00F9375C" w:rsidRDefault="00F9375C" w:rsidP="00F9375C"/>
    <w:p w14:paraId="6A40BEB1" w14:textId="77777777" w:rsidR="00F9375C" w:rsidRDefault="00F9375C" w:rsidP="00F9375C">
      <w:r>
        <w:t>version: '3.1'</w:t>
      </w:r>
    </w:p>
    <w:p w14:paraId="50E07D84" w14:textId="77777777" w:rsidR="00F9375C" w:rsidRDefault="00F9375C" w:rsidP="00F9375C">
      <w:r>
        <w:t>services:</w:t>
      </w:r>
    </w:p>
    <w:p w14:paraId="4F3C1C66" w14:textId="77777777" w:rsidR="00F9375C" w:rsidRDefault="00F9375C" w:rsidP="00F9375C">
      <w:r>
        <w:t xml:space="preserve">  db:</w:t>
      </w:r>
    </w:p>
    <w:p w14:paraId="501A6107" w14:textId="77777777" w:rsidR="00F9375C" w:rsidRDefault="00F9375C" w:rsidP="00F9375C">
      <w:r>
        <w:t xml:space="preserve">    restart: always</w:t>
      </w:r>
    </w:p>
    <w:p w14:paraId="1F091992" w14:textId="77777777" w:rsidR="00F9375C" w:rsidRDefault="00F9375C" w:rsidP="00F9375C">
      <w:r>
        <w:t xml:space="preserve">    image: mysql</w:t>
      </w:r>
    </w:p>
    <w:p w14:paraId="3B26A937" w14:textId="77777777" w:rsidR="00F9375C" w:rsidRDefault="00F9375C" w:rsidP="00F9375C">
      <w:r>
        <w:t xml:space="preserve">    container_name: mysql</w:t>
      </w:r>
    </w:p>
    <w:p w14:paraId="55367F24" w14:textId="77777777" w:rsidR="00F9375C" w:rsidRDefault="00F9375C" w:rsidP="00F9375C">
      <w:r>
        <w:t xml:space="preserve">    ports:</w:t>
      </w:r>
    </w:p>
    <w:p w14:paraId="26B871F4" w14:textId="77777777" w:rsidR="00F9375C" w:rsidRDefault="00F9375C" w:rsidP="00F9375C">
      <w:r>
        <w:t xml:space="preserve">      - 3306:3306</w:t>
      </w:r>
    </w:p>
    <w:p w14:paraId="0CF86A5F" w14:textId="77777777" w:rsidR="00F9375C" w:rsidRDefault="00F9375C" w:rsidP="00F9375C">
      <w:r>
        <w:t xml:space="preserve">    environment:</w:t>
      </w:r>
    </w:p>
    <w:p w14:paraId="311571FD" w14:textId="77777777" w:rsidR="00F9375C" w:rsidRDefault="00F9375C" w:rsidP="00F9375C">
      <w:r>
        <w:lastRenderedPageBreak/>
        <w:t xml:space="preserve">      MYSQL_ROOT_PASSWORD: 123456</w:t>
      </w:r>
    </w:p>
    <w:p w14:paraId="1EC2C896" w14:textId="77777777" w:rsidR="00F9375C" w:rsidRDefault="00F9375C" w:rsidP="00F9375C">
      <w:r>
        <w:t xml:space="preserve">    command:</w:t>
      </w:r>
    </w:p>
    <w:p w14:paraId="3195D585" w14:textId="77777777" w:rsidR="00F9375C" w:rsidRDefault="00F9375C" w:rsidP="00F9375C">
      <w:r>
        <w:t xml:space="preserve">      --default-authentication-plugin=mysql_native_password</w:t>
      </w:r>
    </w:p>
    <w:p w14:paraId="5C2D1D8A" w14:textId="77777777" w:rsidR="00F9375C" w:rsidRDefault="00F9375C" w:rsidP="00F9375C">
      <w:r>
        <w:t xml:space="preserve">      --character-set-server=utf8mb4</w:t>
      </w:r>
    </w:p>
    <w:p w14:paraId="49D32940" w14:textId="77777777" w:rsidR="00F9375C" w:rsidRDefault="00F9375C" w:rsidP="00F9375C">
      <w:r>
        <w:t xml:space="preserve">      --collation-server=utf8mb4_general_ci</w:t>
      </w:r>
    </w:p>
    <w:p w14:paraId="44E2483A" w14:textId="77777777" w:rsidR="00F9375C" w:rsidRDefault="00F9375C" w:rsidP="00F9375C">
      <w:r>
        <w:t xml:space="preserve">      --explicit_defaults_for_timestamp=true</w:t>
      </w:r>
    </w:p>
    <w:p w14:paraId="37F9B9F4" w14:textId="77777777" w:rsidR="00F9375C" w:rsidRDefault="00F9375C" w:rsidP="00F9375C">
      <w:r>
        <w:t xml:space="preserve">      --lower_case_table_names=1</w:t>
      </w:r>
    </w:p>
    <w:p w14:paraId="025F9A2A" w14:textId="77777777" w:rsidR="00F9375C" w:rsidRDefault="00F9375C" w:rsidP="00F9375C">
      <w:r>
        <w:t xml:space="preserve">    volumes:</w:t>
      </w:r>
    </w:p>
    <w:p w14:paraId="28A9EC8A" w14:textId="77777777" w:rsidR="00F9375C" w:rsidRDefault="00F9375C" w:rsidP="00F9375C">
      <w:r>
        <w:t xml:space="preserve">      - ./data:/var/lib/mysql</w:t>
      </w:r>
    </w:p>
    <w:p w14:paraId="19E43537" w14:textId="77777777" w:rsidR="00F9375C" w:rsidRDefault="00F9375C" w:rsidP="00F9375C">
      <w:r>
        <w:t xml:space="preserve">    #mysql的web客户端</w:t>
      </w:r>
    </w:p>
    <w:p w14:paraId="62DA499B" w14:textId="77777777" w:rsidR="00F9375C" w:rsidRDefault="00F9375C" w:rsidP="00F9375C">
      <w:r>
        <w:t xml:space="preserve">  adminer:</w:t>
      </w:r>
    </w:p>
    <w:p w14:paraId="6B46BC36" w14:textId="77777777" w:rsidR="00F9375C" w:rsidRDefault="00F9375C" w:rsidP="00F9375C">
      <w:r>
        <w:t xml:space="preserve">    image: adminer</w:t>
      </w:r>
    </w:p>
    <w:p w14:paraId="13AF5BF4" w14:textId="77777777" w:rsidR="00F9375C" w:rsidRDefault="00F9375C" w:rsidP="00F9375C">
      <w:r>
        <w:t xml:space="preserve">    restart: always</w:t>
      </w:r>
    </w:p>
    <w:p w14:paraId="49676EB1" w14:textId="77777777" w:rsidR="00F9375C" w:rsidRDefault="00F9375C" w:rsidP="00F9375C">
      <w:r>
        <w:t xml:space="preserve">    ports:</w:t>
      </w:r>
    </w:p>
    <w:p w14:paraId="200E47FB" w14:textId="77777777" w:rsidR="00F9375C" w:rsidRDefault="00F9375C" w:rsidP="00F9375C">
      <w:r>
        <w:t xml:space="preserve">      - 8081:8080</w:t>
      </w:r>
    </w:p>
    <w:p w14:paraId="5EEC2D31" w14:textId="77777777" w:rsidR="00F9375C" w:rsidRDefault="00F9375C" w:rsidP="00F9375C">
      <w:r>
        <w:rPr>
          <w:noProof/>
        </w:rPr>
        <w:drawing>
          <wp:inline distT="0" distB="0" distL="0" distR="0" wp14:anchorId="173213E4" wp14:editId="7731DDCD">
            <wp:extent cx="5274310" cy="46634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5CE" w14:textId="77777777" w:rsidR="00F9375C" w:rsidRDefault="00F9375C" w:rsidP="00F9375C">
      <w:r>
        <w:rPr>
          <w:rFonts w:hint="eastAsia"/>
        </w:rPr>
        <w:t>3）</w:t>
      </w:r>
      <w:r>
        <w:t>守护态运行容器docker-compose up -d</w:t>
      </w:r>
    </w:p>
    <w:p w14:paraId="6A15D3FA" w14:textId="77777777" w:rsidR="00F9375C" w:rsidRDefault="00F9375C" w:rsidP="00F9375C">
      <w:r>
        <w:rPr>
          <w:noProof/>
        </w:rPr>
        <w:lastRenderedPageBreak/>
        <w:drawing>
          <wp:inline distT="0" distB="0" distL="0" distR="0" wp14:anchorId="4F1708B8" wp14:editId="41B64F70">
            <wp:extent cx="5274310" cy="25438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857F" w14:textId="1B001818" w:rsidR="00F9375C" w:rsidRDefault="00F9375C" w:rsidP="00F9375C">
      <w:r>
        <w:rPr>
          <w:rFonts w:hint="eastAsia"/>
        </w:rPr>
        <w:t>客户端连接数据库</w:t>
      </w:r>
    </w:p>
    <w:p w14:paraId="6DA8FE1F" w14:textId="0729EE51" w:rsidR="00F9375C" w:rsidRPr="00F9375C" w:rsidRDefault="00F9375C" w:rsidP="00F9375C">
      <w:pPr>
        <w:rPr>
          <w:rFonts w:hint="eastAsia"/>
        </w:rPr>
      </w:pPr>
      <w:ins w:id="12" w:author="夏源" w:date="2024-10-22T21:47:00Z">
        <w:r>
          <w:rPr>
            <w:noProof/>
          </w:rPr>
          <w:drawing>
            <wp:inline distT="0" distB="0" distL="0" distR="0" wp14:anchorId="6EA8410F" wp14:editId="49F2A266">
              <wp:extent cx="5274310" cy="2896870"/>
              <wp:effectExtent l="0" t="0" r="2540" b="0"/>
              <wp:docPr id="50" name="图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8968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AC56B53" w14:textId="765DE57B" w:rsidR="00F9375C" w:rsidRDefault="00F9375C" w:rsidP="00F9375C">
      <w:pPr>
        <w:pStyle w:val="3"/>
      </w:pPr>
      <w:bookmarkStart w:id="13" w:name="_Toc180599267"/>
      <w:r w:rsidRPr="00F9375C">
        <w:t>Docker Compose部署应用程序</w:t>
      </w:r>
      <w:bookmarkEnd w:id="13"/>
    </w:p>
    <w:p w14:paraId="0B39A1D6" w14:textId="6AB23E94" w:rsidR="00BB5F19" w:rsidRPr="00BB5F19" w:rsidRDefault="00BB5F19" w:rsidP="00BB5F19">
      <w:pPr>
        <w:pStyle w:val="4"/>
        <w:rPr>
          <w:rFonts w:hint="eastAsia"/>
        </w:rPr>
      </w:pPr>
      <w:r>
        <w:rPr>
          <w:rFonts w:hint="eastAsia"/>
        </w:rPr>
        <w:t>项目构建</w:t>
      </w:r>
    </w:p>
    <w:p w14:paraId="3D792449" w14:textId="77777777" w:rsidR="00F9375C" w:rsidRDefault="00F9375C" w:rsidP="00BB5F19">
      <w:r>
        <w:rPr>
          <w:rFonts w:hint="eastAsia"/>
        </w:rPr>
        <w:t>IDEA中创建一个简单项目“hello-spring”，该项目为父工程</w:t>
      </w:r>
      <w:r>
        <w:rPr>
          <w:rFonts w:hint="eastAsia"/>
        </w:rPr>
        <w:t>，</w:t>
      </w:r>
      <w:r>
        <w:rPr>
          <w:rFonts w:hint="eastAsia"/>
        </w:rPr>
        <w:t xml:space="preserve">创建名为 </w:t>
      </w:r>
      <w:r>
        <w:t>”</w:t>
      </w:r>
      <w:r>
        <w:rPr>
          <w:rFonts w:hint="eastAsia"/>
        </w:rPr>
        <w:t>hello-user</w:t>
      </w:r>
      <w:r>
        <w:t>”</w:t>
      </w:r>
      <w:r>
        <w:rPr>
          <w:rFonts w:hint="eastAsia"/>
        </w:rPr>
        <w:t xml:space="preserve"> 的子工程，编写配置文件application.yml （resources中）</w:t>
      </w:r>
    </w:p>
    <w:p w14:paraId="35574900" w14:textId="44E29054" w:rsidR="00BB5F19" w:rsidRDefault="00F9375C" w:rsidP="00BB5F19">
      <w:r>
        <w:rPr>
          <w:rFonts w:hint="eastAsia"/>
        </w:rPr>
        <w:t>测试并启动项目：</w:t>
      </w:r>
    </w:p>
    <w:p w14:paraId="42C7AD19" w14:textId="20D02847" w:rsidR="00BB5F19" w:rsidRDefault="00BB5F19" w:rsidP="00BB5F19">
      <w:pPr>
        <w:jc w:val="center"/>
      </w:pPr>
      <w:ins w:id="14" w:author="夏源" w:date="2024-10-22T22:31:00Z">
        <w:r>
          <w:rPr>
            <w:noProof/>
          </w:rPr>
          <w:lastRenderedPageBreak/>
          <w:drawing>
            <wp:inline distT="0" distB="0" distL="0" distR="0" wp14:anchorId="53E2756C" wp14:editId="31BF9145">
              <wp:extent cx="4508573" cy="2691248"/>
              <wp:effectExtent l="0" t="0" r="6350" b="0"/>
              <wp:docPr id="55" name="图片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15678" cy="269548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CA5EC87" w14:textId="172FAB3C" w:rsidR="00BB5F19" w:rsidRDefault="00BB5F19" w:rsidP="00BB5F19">
      <w:pPr>
        <w:jc w:val="center"/>
        <w:rPr>
          <w:rFonts w:hint="eastAsia"/>
        </w:rPr>
      </w:pPr>
      <w:ins w:id="15" w:author="夏源" w:date="2024-10-22T22:31:00Z">
        <w:r>
          <w:rPr>
            <w:noProof/>
          </w:rPr>
          <w:drawing>
            <wp:anchor distT="0" distB="0" distL="114300" distR="114300" simplePos="0" relativeHeight="251659264" behindDoc="0" locked="0" layoutInCell="1" allowOverlap="1" wp14:anchorId="1AC8E687" wp14:editId="73E8D77A">
              <wp:simplePos x="0" y="0"/>
              <wp:positionH relativeFrom="column">
                <wp:posOffset>0</wp:posOffset>
              </wp:positionH>
              <wp:positionV relativeFrom="paragraph">
                <wp:posOffset>194945</wp:posOffset>
              </wp:positionV>
              <wp:extent cx="5274310" cy="1553210"/>
              <wp:effectExtent l="0" t="0" r="2540" b="8890"/>
              <wp:wrapSquare wrapText="bothSides"/>
              <wp:docPr id="56" name="图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5532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1FDE931E" w14:textId="540A0E37" w:rsidR="00F9375C" w:rsidRDefault="00F9375C" w:rsidP="00BB5F19">
      <w:pPr>
        <w:pStyle w:val="4"/>
      </w:pPr>
      <w:r>
        <w:rPr>
          <w:rFonts w:hint="eastAsia"/>
        </w:rPr>
        <w:t>打包为jar包上传，修改权限</w:t>
      </w:r>
      <w:r>
        <w:rPr>
          <w:rFonts w:hint="eastAsia"/>
        </w:rPr>
        <w:t>chmod 777 hello-user.jar</w:t>
      </w:r>
    </w:p>
    <w:p w14:paraId="47CA0D9E" w14:textId="1867AF5B" w:rsidR="00F9375C" w:rsidRDefault="00F9375C" w:rsidP="00F9375C">
      <w:r>
        <w:rPr>
          <w:noProof/>
        </w:rPr>
        <w:drawing>
          <wp:inline distT="0" distB="0" distL="0" distR="0" wp14:anchorId="0744B90E" wp14:editId="727BF63F">
            <wp:extent cx="5274310" cy="3848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D2BB" w14:textId="77777777" w:rsidR="00F9375C" w:rsidRDefault="00F9375C" w:rsidP="00BB5F19">
      <w:pPr>
        <w:pStyle w:val="4"/>
      </w:pPr>
      <w:r>
        <w:rPr>
          <w:rFonts w:hint="eastAsia"/>
        </w:rPr>
        <w:t>编写Dockerfile（myshop 目录中）</w:t>
      </w:r>
    </w:p>
    <w:p w14:paraId="5CBF01BC" w14:textId="77D695DF" w:rsidR="00F9375C" w:rsidRDefault="00F9375C" w:rsidP="00F9375C">
      <w:ins w:id="16" w:author="夏源" w:date="2024-10-22T22:35:00Z">
        <w:r>
          <w:rPr>
            <w:noProof/>
          </w:rPr>
          <w:drawing>
            <wp:inline distT="0" distB="0" distL="0" distR="0" wp14:anchorId="27A71E2E" wp14:editId="47995DD2">
              <wp:extent cx="5274310" cy="2333625"/>
              <wp:effectExtent l="0" t="0" r="2540" b="9525"/>
              <wp:docPr id="58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3336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A17BB9D" w14:textId="77777777" w:rsidR="00F9375C" w:rsidRDefault="00F9375C" w:rsidP="00BB5F19">
      <w:pPr>
        <w:pStyle w:val="4"/>
      </w:pPr>
      <w:r>
        <w:rPr>
          <w:rFonts w:hint="eastAsia"/>
        </w:rPr>
        <w:t>按照dockerfile 构建镜像test1</w:t>
      </w:r>
    </w:p>
    <w:p w14:paraId="7B856094" w14:textId="77777777" w:rsidR="00F9375C" w:rsidRDefault="00F9375C" w:rsidP="00F9375C">
      <w:r>
        <w:lastRenderedPageBreak/>
        <w:t xml:space="preserve">docker build -t </w:t>
      </w:r>
      <w:r>
        <w:rPr>
          <w:rFonts w:hint="eastAsia"/>
        </w:rPr>
        <w:t>test1</w:t>
      </w:r>
      <w:r>
        <w:t xml:space="preserve"> .</w:t>
      </w:r>
    </w:p>
    <w:p w14:paraId="46D7195B" w14:textId="77777777" w:rsidR="00F9375C" w:rsidRDefault="00F9375C" w:rsidP="00F9375C">
      <w:r>
        <w:rPr>
          <w:rFonts w:hint="eastAsia"/>
        </w:rPr>
        <w:t>用docker images命令查看镜像是否构建成功</w:t>
      </w:r>
    </w:p>
    <w:p w14:paraId="44F4A12F" w14:textId="77777777" w:rsidR="00F9375C" w:rsidRDefault="00F9375C" w:rsidP="00F9375C">
      <w:r>
        <w:rPr>
          <w:noProof/>
        </w:rPr>
        <w:drawing>
          <wp:inline distT="0" distB="0" distL="114300" distR="114300" wp14:anchorId="77D85BD7" wp14:editId="42484A28">
            <wp:extent cx="5273675" cy="1162685"/>
            <wp:effectExtent l="0" t="0" r="9525" b="571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968D" w14:textId="15F289B6" w:rsidR="00F9375C" w:rsidRDefault="00F9375C" w:rsidP="00F9375C">
      <w:ins w:id="17" w:author="夏源" w:date="2024-10-22T22:35:00Z">
        <w:r>
          <w:rPr>
            <w:noProof/>
          </w:rPr>
          <w:drawing>
            <wp:inline distT="0" distB="0" distL="0" distR="0" wp14:anchorId="10A6DCBA" wp14:editId="74F23241">
              <wp:extent cx="5274310" cy="3815080"/>
              <wp:effectExtent l="0" t="0" r="2540" b="0"/>
              <wp:docPr id="59" name="图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38150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44D1D01" w14:textId="77777777" w:rsidR="00F9375C" w:rsidRDefault="00F9375C" w:rsidP="00BB5F19">
      <w:pPr>
        <w:pStyle w:val="4"/>
      </w:pPr>
      <w:r>
        <w:rPr>
          <w:rFonts w:hint="eastAsia"/>
        </w:rPr>
        <w:t>编写docker-compose.yml</w:t>
      </w:r>
    </w:p>
    <w:p w14:paraId="1499BF0C" w14:textId="7E553582" w:rsidR="00F9375C" w:rsidRDefault="00F9375C" w:rsidP="00F9375C">
      <w:ins w:id="18" w:author="夏源" w:date="2024-10-22T22:36:00Z">
        <w:r>
          <w:rPr>
            <w:noProof/>
          </w:rPr>
          <w:lastRenderedPageBreak/>
          <w:drawing>
            <wp:inline distT="0" distB="0" distL="0" distR="0" wp14:anchorId="7EA7E0CE" wp14:editId="005A8744">
              <wp:extent cx="5274310" cy="5029200"/>
              <wp:effectExtent l="0" t="0" r="2540" b="0"/>
              <wp:docPr id="60" name="图片 6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0292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BA60A52" w14:textId="77777777" w:rsidR="00F9375C" w:rsidRDefault="00F9375C" w:rsidP="00BB5F19">
      <w:pPr>
        <w:pStyle w:val="4"/>
      </w:pPr>
      <w:r>
        <w:t>启动容器</w:t>
      </w:r>
    </w:p>
    <w:p w14:paraId="3BE6C52E" w14:textId="77777777" w:rsidR="00F9375C" w:rsidRDefault="00F9375C" w:rsidP="00F9375C">
      <w:r>
        <w:t>docker-compose up</w:t>
      </w:r>
      <w:r>
        <w:rPr>
          <w:rFonts w:hint="eastAsia"/>
        </w:rPr>
        <w:t xml:space="preserve"> -d</w:t>
      </w:r>
    </w:p>
    <w:p w14:paraId="1F2743F0" w14:textId="77777777" w:rsidR="00F9375C" w:rsidRDefault="00F9375C" w:rsidP="00F9375C">
      <w:r>
        <w:rPr>
          <w:noProof/>
        </w:rPr>
        <w:drawing>
          <wp:inline distT="0" distB="0" distL="0" distR="0" wp14:anchorId="774E99E3" wp14:editId="1D729852">
            <wp:extent cx="5274310" cy="281876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19F1" w14:textId="77777777" w:rsidR="00F9375C" w:rsidRDefault="00F9375C" w:rsidP="00BB5F19">
      <w:pPr>
        <w:pStyle w:val="4"/>
      </w:pPr>
      <w:r>
        <w:rPr>
          <w:rFonts w:hint="eastAsia"/>
        </w:rPr>
        <w:lastRenderedPageBreak/>
        <w:t>在浏览器上测试应用程序是否运行成功</w:t>
      </w:r>
    </w:p>
    <w:p w14:paraId="27FDFE88" w14:textId="77777777" w:rsidR="00F9375C" w:rsidRDefault="00F9375C" w:rsidP="00F9375C">
      <w:r>
        <w:rPr>
          <w:noProof/>
        </w:rPr>
        <w:drawing>
          <wp:inline distT="0" distB="0" distL="114300" distR="114300" wp14:anchorId="504A4932" wp14:editId="4CE6E0F9">
            <wp:extent cx="4273550" cy="730250"/>
            <wp:effectExtent l="0" t="0" r="6350" b="635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A61ED" w14:textId="77777777" w:rsidR="00F9375C" w:rsidRDefault="00F9375C" w:rsidP="00F9375C"/>
    <w:p w14:paraId="4D2B959E" w14:textId="77777777" w:rsidR="00F9375C" w:rsidRDefault="00F9375C" w:rsidP="00F9375C"/>
    <w:p w14:paraId="1C17A40B" w14:textId="77777777" w:rsidR="00F9375C" w:rsidRDefault="00F9375C" w:rsidP="00F9375C">
      <w:r>
        <w:rPr>
          <w:rFonts w:hint="eastAsia"/>
        </w:rPr>
        <w:t xml:space="preserve">curl  -SL </w:t>
      </w:r>
      <w:r>
        <w:t>https://pan.baidu.com/s/1W7FNYdMA2oSEu7vqvVpn4A?pwd=b6eo</w:t>
      </w:r>
      <w:r>
        <w:rPr>
          <w:rFonts w:hint="eastAsia"/>
        </w:rPr>
        <w:t xml:space="preserve"> -o /usr/local/bin/docker-compose</w:t>
      </w:r>
    </w:p>
    <w:p w14:paraId="51FD0513" w14:textId="77777777" w:rsidR="00F9375C" w:rsidRDefault="00F9375C" w:rsidP="00F9375C">
      <w:r>
        <w:t xml:space="preserve"> </w:t>
      </w:r>
    </w:p>
    <w:p w14:paraId="72B883E3" w14:textId="77777777" w:rsidR="00F9375C" w:rsidRDefault="00F9375C" w:rsidP="00F9375C">
      <w:pPr>
        <w:rPr>
          <w:noProof/>
        </w:rPr>
      </w:pPr>
    </w:p>
    <w:p w14:paraId="2CCD2152" w14:textId="78475A88" w:rsidR="00C75997" w:rsidRDefault="00F9375C" w:rsidP="00764AC0">
      <w:pPr>
        <w:rPr>
          <w:rFonts w:hint="eastAsia"/>
        </w:rPr>
      </w:pPr>
      <w:r>
        <w:rPr>
          <w:noProof/>
        </w:rPr>
        <w:drawing>
          <wp:inline distT="0" distB="0" distL="0" distR="0" wp14:anchorId="50519A2E" wp14:editId="6594BBDD">
            <wp:extent cx="5089243" cy="87211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71292"/>
                    <a:stretch/>
                  </pic:blipFill>
                  <pic:spPr bwMode="auto">
                    <a:xfrm>
                      <a:off x="0" y="0"/>
                      <a:ext cx="5111144" cy="87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458FF" w14:textId="6E9B3B34" w:rsidR="00C75997" w:rsidRDefault="00041904">
      <w:pPr>
        <w:pStyle w:val="11"/>
        <w:jc w:val="center"/>
      </w:pPr>
      <w:bookmarkStart w:id="19" w:name="_Toc180599268"/>
      <w:r>
        <w:rPr>
          <w:rFonts w:hint="eastAsia"/>
        </w:rPr>
        <w:t>LAB</w:t>
      </w:r>
      <w:r w:rsidR="00764AC0">
        <w:t>2</w:t>
      </w:r>
      <w:bookmarkEnd w:id="19"/>
    </w:p>
    <w:p w14:paraId="0EA6F2FA" w14:textId="5372EE48" w:rsidR="00C75997" w:rsidRDefault="00041904" w:rsidP="00671AED">
      <w:pPr>
        <w:pStyle w:val="2"/>
        <w:numPr>
          <w:ilvl w:val="1"/>
          <w:numId w:val="12"/>
        </w:numPr>
      </w:pPr>
      <w:bookmarkStart w:id="20" w:name="_Toc180599269"/>
      <w:r>
        <w:rPr>
          <w:rFonts w:hint="eastAsia"/>
        </w:rPr>
        <w:t>实验目的</w:t>
      </w:r>
      <w:bookmarkEnd w:id="20"/>
    </w:p>
    <w:p w14:paraId="4D00A3F3" w14:textId="77777777" w:rsidR="00671AED" w:rsidRDefault="00671AED" w:rsidP="00671AED">
      <w:pPr>
        <w:ind w:firstLine="420"/>
      </w:pPr>
      <w:r>
        <w:rPr>
          <w:rFonts w:hint="eastAsia"/>
        </w:rPr>
        <w:t>开发一个简单微服务项目，包含两个微服务：</w:t>
      </w:r>
      <w:r>
        <w:t>Rest API微服务</w:t>
      </w:r>
      <w:r>
        <w:rPr>
          <w:rFonts w:hint="eastAsia"/>
        </w:rPr>
        <w:t>（用户微服务：myshop-user），</w:t>
      </w:r>
      <w:r>
        <w:t>Web UI微服务</w:t>
      </w:r>
      <w:r>
        <w:rPr>
          <w:rFonts w:hint="eastAsia"/>
        </w:rPr>
        <w:t>（购票微服务：myshop-web）。</w:t>
      </w:r>
      <w:r>
        <w:t>Rest API微服务</w:t>
      </w:r>
      <w:r>
        <w:rPr>
          <w:rFonts w:hint="eastAsia"/>
        </w:rPr>
        <w:t>连接数据库，</w:t>
      </w:r>
      <w:r>
        <w:t>Web UI微服务</w:t>
      </w:r>
      <w:r>
        <w:rPr>
          <w:rFonts w:hint="eastAsia"/>
        </w:rPr>
        <w:t>通过调用</w:t>
      </w:r>
      <w:r>
        <w:t>Rest API微服务</w:t>
      </w:r>
      <w:r>
        <w:rPr>
          <w:rFonts w:hint="eastAsia"/>
        </w:rPr>
        <w:t>获取数据库中数据。</w:t>
      </w:r>
    </w:p>
    <w:p w14:paraId="35C4071C" w14:textId="77777777" w:rsidR="00C75997" w:rsidRPr="00671AED" w:rsidRDefault="00C75997">
      <w:pPr>
        <w:rPr>
          <w:sz w:val="30"/>
          <w:szCs w:val="30"/>
        </w:rPr>
      </w:pPr>
    </w:p>
    <w:p w14:paraId="3C51900B" w14:textId="6D8D6F0A" w:rsidR="00C75997" w:rsidRDefault="00041904" w:rsidP="00671AED">
      <w:pPr>
        <w:pStyle w:val="2"/>
      </w:pPr>
      <w:bookmarkStart w:id="21" w:name="_Toc180599270"/>
      <w:r>
        <w:rPr>
          <w:rFonts w:hint="eastAsia"/>
        </w:rPr>
        <w:t>实验环境</w:t>
      </w:r>
      <w:bookmarkEnd w:id="21"/>
    </w:p>
    <w:p w14:paraId="3B4049AC" w14:textId="77777777" w:rsidR="00671AED" w:rsidRPr="009734DC" w:rsidRDefault="00671AED" w:rsidP="00E070C5">
      <w:pPr>
        <w:pStyle w:val="3"/>
      </w:pPr>
      <w:bookmarkStart w:id="22" w:name="_Toc180599271"/>
      <w:r w:rsidRPr="009734DC">
        <w:rPr>
          <w:rFonts w:hint="eastAsia"/>
        </w:rPr>
        <w:t>操作系统：</w:t>
      </w:r>
      <w:bookmarkEnd w:id="22"/>
    </w:p>
    <w:p w14:paraId="2C5715AA" w14:textId="77777777" w:rsidR="00671AED" w:rsidRDefault="00671AED" w:rsidP="00671AE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D3FAEE4" wp14:editId="3F2553D8">
            <wp:extent cx="5274310" cy="130175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EDDB" w14:textId="77777777" w:rsidR="00671AED" w:rsidRDefault="00671AED" w:rsidP="00E070C5">
      <w:pPr>
        <w:pStyle w:val="3"/>
      </w:pPr>
      <w:bookmarkStart w:id="23" w:name="_Toc180599272"/>
      <w:r>
        <w:lastRenderedPageBreak/>
        <w:t>D</w:t>
      </w:r>
      <w:r>
        <w:rPr>
          <w:rFonts w:hint="eastAsia"/>
        </w:rPr>
        <w:t>ocekr版本：</w:t>
      </w:r>
      <w:bookmarkEnd w:id="23"/>
    </w:p>
    <w:p w14:paraId="200FCBCB" w14:textId="119AFD7E" w:rsidR="00C75997" w:rsidRDefault="00671AE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01FB8140" wp14:editId="7AFE50A9">
            <wp:extent cx="5274310" cy="59296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63CE" w14:textId="3AC259ED" w:rsidR="00C75997" w:rsidRDefault="00041904" w:rsidP="003C117F">
      <w:pPr>
        <w:pStyle w:val="2"/>
        <w:rPr>
          <w:sz w:val="30"/>
          <w:szCs w:val="30"/>
        </w:rPr>
      </w:pPr>
      <w:bookmarkStart w:id="24" w:name="_Toc180599273"/>
      <w:r w:rsidRPr="003C117F">
        <w:rPr>
          <w:rStyle w:val="20"/>
          <w:rFonts w:hint="eastAsia"/>
        </w:rPr>
        <w:t>实验步骤</w:t>
      </w:r>
      <w:bookmarkEnd w:id="24"/>
    </w:p>
    <w:p w14:paraId="3320254A" w14:textId="41916D71" w:rsidR="003C117F" w:rsidRDefault="003C117F" w:rsidP="003C117F">
      <w:pPr>
        <w:pStyle w:val="3"/>
      </w:pPr>
      <w:bookmarkStart w:id="25" w:name="_Toc180599274"/>
      <w:r>
        <w:rPr>
          <w:rFonts w:hint="eastAsia"/>
        </w:rPr>
        <w:t>项目构建-</w:t>
      </w:r>
      <w:r w:rsidRPr="003C117F">
        <w:rPr>
          <w:rFonts w:hint="eastAsia"/>
        </w:rPr>
        <w:t>建子工程</w:t>
      </w:r>
      <w:r w:rsidRPr="003C117F">
        <w:t>myshop-user（Rest API用户微服务名）</w:t>
      </w:r>
      <w:bookmarkEnd w:id="25"/>
    </w:p>
    <w:p w14:paraId="6E816014" w14:textId="08559857" w:rsidR="003C117F" w:rsidRDefault="003C117F" w:rsidP="00C91692">
      <w:pPr>
        <w:pStyle w:val="4"/>
      </w:pPr>
      <w:r>
        <w:rPr>
          <w:rFonts w:hint="eastAsia"/>
        </w:rPr>
        <w:t>构建了controller、user类，配置yml文件等</w:t>
      </w:r>
    </w:p>
    <w:p w14:paraId="56C1EAE4" w14:textId="2C39D747" w:rsidR="00C91692" w:rsidRDefault="00C91692" w:rsidP="00C91692">
      <w:r>
        <w:rPr>
          <w:noProof/>
        </w:rPr>
        <w:lastRenderedPageBreak/>
        <w:drawing>
          <wp:inline distT="0" distB="0" distL="0" distR="0" wp14:anchorId="54513A3B" wp14:editId="72C28A20">
            <wp:extent cx="5274310" cy="31483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76C4" w14:textId="77777777" w:rsidR="00C91692" w:rsidRPr="00C91692" w:rsidRDefault="00C91692" w:rsidP="00C91692">
      <w:pPr>
        <w:rPr>
          <w:rFonts w:hint="eastAsia"/>
        </w:rPr>
      </w:pPr>
    </w:p>
    <w:p w14:paraId="3AFE6285" w14:textId="48448957" w:rsidR="003C117F" w:rsidRPr="008B05E3" w:rsidRDefault="003C117F" w:rsidP="00C91692">
      <w:pPr>
        <w:pStyle w:val="4"/>
        <w:rPr>
          <w:sz w:val="30"/>
        </w:rPr>
      </w:pPr>
      <w:r>
        <w:rPr>
          <w:rFonts w:hint="eastAsia"/>
        </w:rPr>
        <w:t>启动并</w:t>
      </w:r>
      <w:r>
        <w:t>Postman</w:t>
      </w:r>
      <w:r>
        <w:rPr>
          <w:rFonts w:hint="eastAsia"/>
        </w:rPr>
        <w:t>测试，记录测试结果</w:t>
      </w:r>
    </w:p>
    <w:p w14:paraId="0012822D" w14:textId="106D3CDF" w:rsidR="003C117F" w:rsidRDefault="008B05E3" w:rsidP="003C117F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1AFBDC6C" wp14:editId="7FAF408C">
            <wp:extent cx="5274310" cy="4269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D4F" w14:textId="725B1C9D" w:rsidR="008B05E3" w:rsidRDefault="008B05E3" w:rsidP="008B05E3">
      <w:pPr>
        <w:pStyle w:val="3"/>
      </w:pPr>
      <w:bookmarkStart w:id="26" w:name="_Toc180599275"/>
      <w:r>
        <w:lastRenderedPageBreak/>
        <w:t>Rest API微服务</w:t>
      </w:r>
      <w:r>
        <w:rPr>
          <w:rFonts w:hint="eastAsia"/>
        </w:rPr>
        <w:t>连接数据库</w:t>
      </w:r>
      <w:bookmarkEnd w:id="26"/>
    </w:p>
    <w:p w14:paraId="2C65B962" w14:textId="07AD212E" w:rsidR="00763153" w:rsidRDefault="00763153" w:rsidP="00C91692">
      <w:pPr>
        <w:pStyle w:val="4"/>
      </w:pPr>
      <w:r>
        <w:t>P</w:t>
      </w:r>
      <w:r>
        <w:rPr>
          <w:rFonts w:hint="eastAsia"/>
        </w:rPr>
        <w:t>ojo</w:t>
      </w:r>
    </w:p>
    <w:p w14:paraId="17DE9663" w14:textId="392E74CC" w:rsidR="00763153" w:rsidRPr="00763153" w:rsidRDefault="00763153" w:rsidP="00763153">
      <w:pPr>
        <w:rPr>
          <w:rFonts w:hint="eastAsia"/>
        </w:rPr>
      </w:pPr>
      <w:r>
        <w:rPr>
          <w:noProof/>
        </w:rPr>
        <w:drawing>
          <wp:inline distT="0" distB="0" distL="0" distR="0" wp14:anchorId="46437B91" wp14:editId="14945CF7">
            <wp:extent cx="5274310" cy="41802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1ED4" w14:textId="3C0D83D7" w:rsidR="00763153" w:rsidRDefault="00763153" w:rsidP="00C91692">
      <w:pPr>
        <w:pStyle w:val="4"/>
      </w:pPr>
      <w:r>
        <w:t>S</w:t>
      </w:r>
      <w:r>
        <w:rPr>
          <w:rFonts w:hint="eastAsia"/>
        </w:rPr>
        <w:t>ervice</w:t>
      </w:r>
    </w:p>
    <w:p w14:paraId="6D879409" w14:textId="4CB62E7E" w:rsidR="00763153" w:rsidRPr="00763153" w:rsidRDefault="00763153" w:rsidP="007631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227417" wp14:editId="0FBD75C1">
            <wp:extent cx="5274310" cy="36842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58B9" w14:textId="05229092" w:rsidR="00763153" w:rsidRDefault="00763153" w:rsidP="00C91692">
      <w:pPr>
        <w:pStyle w:val="4"/>
      </w:pPr>
      <w:r>
        <w:t>C</w:t>
      </w:r>
      <w:r>
        <w:rPr>
          <w:rFonts w:hint="eastAsia"/>
        </w:rPr>
        <w:t>ontroller</w:t>
      </w:r>
    </w:p>
    <w:p w14:paraId="068FA2EB" w14:textId="41CCB684" w:rsidR="00763153" w:rsidRPr="00763153" w:rsidRDefault="00763153" w:rsidP="00763153">
      <w:pPr>
        <w:rPr>
          <w:rFonts w:hint="eastAsia"/>
        </w:rPr>
      </w:pPr>
      <w:r>
        <w:rPr>
          <w:noProof/>
        </w:rPr>
        <w:drawing>
          <wp:inline distT="0" distB="0" distL="0" distR="0" wp14:anchorId="6582BF31" wp14:editId="614091B4">
            <wp:extent cx="5274310" cy="39446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9E3" w14:textId="2E14F98F" w:rsidR="008B05E3" w:rsidRPr="008B05E3" w:rsidRDefault="008B05E3" w:rsidP="008B05E3">
      <w:pPr>
        <w:rPr>
          <w:rFonts w:hint="eastAsia"/>
        </w:rPr>
      </w:pPr>
      <w:r>
        <w:rPr>
          <w:rFonts w:hint="eastAsia"/>
        </w:rPr>
        <w:t>使用idea插件、mysql</w:t>
      </w:r>
      <w:r>
        <w:t xml:space="preserve"> </w:t>
      </w:r>
      <w:r>
        <w:rPr>
          <w:rFonts w:hint="eastAsia"/>
        </w:rPr>
        <w:t>workbench连接数据库，最终搭建项目如下</w:t>
      </w:r>
    </w:p>
    <w:p w14:paraId="49C4E23F" w14:textId="1162B413" w:rsidR="008B05E3" w:rsidRDefault="00C91692" w:rsidP="008B05E3">
      <w:pPr>
        <w:tabs>
          <w:tab w:val="left" w:pos="568"/>
        </w:tabs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2A2FE05" wp14:editId="1030EDD5">
            <wp:extent cx="5274310" cy="31483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496B" w14:textId="77777777" w:rsidR="008B05E3" w:rsidRDefault="008B05E3" w:rsidP="00C91692">
      <w:pPr>
        <w:pStyle w:val="4"/>
      </w:pPr>
      <w:r>
        <w:t>Postman测试</w:t>
      </w:r>
      <w:r>
        <w:rPr>
          <w:rFonts w:hint="eastAsia"/>
        </w:rPr>
        <w:t>数据库表增删改查功能，并记录结果。</w:t>
      </w:r>
    </w:p>
    <w:p w14:paraId="76A032E2" w14:textId="77777777" w:rsidR="008B05E3" w:rsidRDefault="008B05E3" w:rsidP="008B05E3">
      <w:pPr>
        <w:tabs>
          <w:tab w:val="left" w:pos="312"/>
        </w:tabs>
      </w:pPr>
      <w:r>
        <w:rPr>
          <w:rFonts w:hint="eastAsia"/>
        </w:rPr>
        <w:t>增加：</w:t>
      </w:r>
    </w:p>
    <w:p w14:paraId="7ACCFDF6" w14:textId="77777777" w:rsidR="008B05E3" w:rsidRDefault="008B05E3" w:rsidP="008B05E3">
      <w:pPr>
        <w:tabs>
          <w:tab w:val="left" w:pos="312"/>
        </w:tabs>
      </w:pPr>
      <w:r>
        <w:rPr>
          <w:noProof/>
        </w:rPr>
        <w:drawing>
          <wp:inline distT="0" distB="0" distL="0" distR="0" wp14:anchorId="2459B97B" wp14:editId="212D5A75">
            <wp:extent cx="5274310" cy="3296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BBEF" w14:textId="77777777" w:rsidR="008B05E3" w:rsidRDefault="008B05E3" w:rsidP="008B05E3">
      <w:pPr>
        <w:tabs>
          <w:tab w:val="left" w:pos="312"/>
        </w:tabs>
      </w:pPr>
      <w:r>
        <w:rPr>
          <w:rFonts w:hint="eastAsia"/>
        </w:rPr>
        <w:t>修改：</w:t>
      </w:r>
    </w:p>
    <w:p w14:paraId="66317326" w14:textId="77777777" w:rsidR="008B05E3" w:rsidRDefault="008B05E3" w:rsidP="008B05E3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0" distR="0" wp14:anchorId="63F40BE0" wp14:editId="24787442">
            <wp:extent cx="5274310" cy="32962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62E8" w14:textId="77777777" w:rsidR="008B05E3" w:rsidRDefault="008B05E3" w:rsidP="008B05E3">
      <w:pPr>
        <w:tabs>
          <w:tab w:val="left" w:pos="312"/>
        </w:tabs>
      </w:pPr>
      <w:r>
        <w:rPr>
          <w:rFonts w:hint="eastAsia"/>
        </w:rPr>
        <w:t>查：</w:t>
      </w:r>
    </w:p>
    <w:p w14:paraId="3FAE198D" w14:textId="77777777" w:rsidR="008B05E3" w:rsidRDefault="008B05E3" w:rsidP="008B05E3">
      <w:pPr>
        <w:tabs>
          <w:tab w:val="left" w:pos="312"/>
        </w:tabs>
      </w:pPr>
      <w:r>
        <w:rPr>
          <w:noProof/>
        </w:rPr>
        <w:drawing>
          <wp:inline distT="0" distB="0" distL="0" distR="0" wp14:anchorId="3C10C053" wp14:editId="69AEFA67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03B4" w14:textId="77777777" w:rsidR="008B05E3" w:rsidRDefault="008B05E3" w:rsidP="008B05E3">
      <w:pPr>
        <w:tabs>
          <w:tab w:val="left" w:pos="312"/>
        </w:tabs>
      </w:pPr>
      <w:r>
        <w:rPr>
          <w:rFonts w:hint="eastAsia"/>
        </w:rPr>
        <w:t>删：</w:t>
      </w:r>
    </w:p>
    <w:p w14:paraId="2EF5BCD3" w14:textId="77777777" w:rsidR="008B05E3" w:rsidRDefault="008B05E3" w:rsidP="008B05E3">
      <w:pPr>
        <w:tabs>
          <w:tab w:val="left" w:pos="312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C941D8" wp14:editId="5BEFE20B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3AAC" w14:textId="01CFDD58" w:rsidR="00763153" w:rsidRPr="00763153" w:rsidRDefault="008B05E3" w:rsidP="00763153">
      <w:pPr>
        <w:pStyle w:val="3"/>
        <w:rPr>
          <w:rFonts w:hint="eastAsia"/>
        </w:rPr>
      </w:pPr>
      <w:bookmarkStart w:id="27" w:name="_Toc180599276"/>
      <w:r w:rsidRPr="008B05E3">
        <w:rPr>
          <w:rFonts w:hint="eastAsia"/>
        </w:rPr>
        <w:t>搭建</w:t>
      </w:r>
      <w:r w:rsidRPr="008B05E3">
        <w:t>Web UI微服务</w:t>
      </w:r>
      <w:bookmarkEnd w:id="27"/>
    </w:p>
    <w:p w14:paraId="494A0879" w14:textId="124DC952" w:rsidR="008B05E3" w:rsidRPr="008B05E3" w:rsidRDefault="008B05E3" w:rsidP="00C91692">
      <w:pPr>
        <w:pStyle w:val="4"/>
        <w:rPr>
          <w:rFonts w:hint="eastAsia"/>
        </w:rPr>
      </w:pPr>
      <w:r>
        <w:rPr>
          <w:rFonts w:hint="eastAsia"/>
        </w:rPr>
        <w:t>搭建成果如下：</w:t>
      </w:r>
    </w:p>
    <w:p w14:paraId="2BBEC843" w14:textId="46567A93" w:rsidR="008B05E3" w:rsidRDefault="008B05E3" w:rsidP="008B05E3">
      <w:r>
        <w:rPr>
          <w:noProof/>
        </w:rPr>
        <w:drawing>
          <wp:inline distT="0" distB="0" distL="0" distR="0" wp14:anchorId="41C99CBB" wp14:editId="15573F39">
            <wp:extent cx="5274310" cy="31483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CCFD" w14:textId="77777777" w:rsidR="008B05E3" w:rsidRDefault="008B05E3" w:rsidP="00C91692">
      <w:pPr>
        <w:pStyle w:val="4"/>
      </w:pPr>
      <w:r>
        <w:t>Postman测试</w:t>
      </w:r>
      <w:r>
        <w:rPr>
          <w:rFonts w:hint="eastAsia"/>
        </w:rPr>
        <w:t>Web UI微服务order方法是否可被调用</w:t>
      </w:r>
    </w:p>
    <w:p w14:paraId="2387C0CE" w14:textId="77777777" w:rsidR="008B05E3" w:rsidRDefault="008B05E3" w:rsidP="008B05E3">
      <w:r>
        <w:rPr>
          <w:noProof/>
        </w:rPr>
        <w:lastRenderedPageBreak/>
        <w:drawing>
          <wp:inline distT="0" distB="0" distL="0" distR="0" wp14:anchorId="29FC6FD6" wp14:editId="545B25C7">
            <wp:extent cx="5274310" cy="32962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1013" w14:textId="7D6A4474" w:rsidR="008B05E3" w:rsidRDefault="008B05E3" w:rsidP="008B05E3">
      <w:pPr>
        <w:pStyle w:val="3"/>
      </w:pPr>
      <w:bookmarkStart w:id="28" w:name="_Toc180599277"/>
      <w:r>
        <w:t>RestTemplate实现远程调用</w:t>
      </w:r>
      <w:bookmarkEnd w:id="28"/>
    </w:p>
    <w:p w14:paraId="20DA19B7" w14:textId="77777777" w:rsidR="008B05E3" w:rsidRDefault="008B05E3" w:rsidP="00C91692">
      <w:pPr>
        <w:pStyle w:val="4"/>
      </w:pPr>
      <w:r>
        <w:t>在购票微服务启动类初始化RestTemplate</w:t>
      </w:r>
    </w:p>
    <w:p w14:paraId="70D119DD" w14:textId="77777777" w:rsidR="008B05E3" w:rsidRPr="008B05E3" w:rsidRDefault="008B05E3" w:rsidP="008B05E3">
      <w:pPr>
        <w:rPr>
          <w:rFonts w:hint="eastAsia"/>
        </w:rPr>
      </w:pPr>
    </w:p>
    <w:p w14:paraId="7EA92B12" w14:textId="433E5C6B" w:rsidR="008B05E3" w:rsidRDefault="008B05E3" w:rsidP="008B05E3">
      <w:r>
        <w:rPr>
          <w:noProof/>
        </w:rPr>
        <w:drawing>
          <wp:inline distT="0" distB="0" distL="0" distR="0" wp14:anchorId="127F558B" wp14:editId="33DAF333">
            <wp:extent cx="5274310" cy="15195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4053" w14:textId="3E55476C" w:rsidR="008B05E3" w:rsidRDefault="008B05E3" w:rsidP="00C91692">
      <w:pPr>
        <w:pStyle w:val="4"/>
      </w:pPr>
      <w:r>
        <w:rPr>
          <w:rFonts w:hint="eastAsia"/>
        </w:rPr>
        <w:t>修改购票方法</w:t>
      </w:r>
    </w:p>
    <w:p w14:paraId="68A1DF9C" w14:textId="5A890B5F" w:rsidR="008B05E3" w:rsidRDefault="008B05E3" w:rsidP="008B05E3">
      <w:r>
        <w:rPr>
          <w:noProof/>
        </w:rPr>
        <w:drawing>
          <wp:inline distT="0" distB="0" distL="0" distR="0" wp14:anchorId="5D4552BD" wp14:editId="4DC36990">
            <wp:extent cx="5274310" cy="18510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DC02" w14:textId="0A1E16F6" w:rsidR="008B05E3" w:rsidRDefault="008B05E3" w:rsidP="00C91692">
      <w:pPr>
        <w:pStyle w:val="4"/>
        <w:rPr>
          <w:rFonts w:hint="eastAsia"/>
        </w:rPr>
      </w:pPr>
      <w:r>
        <w:rPr>
          <w:rFonts w:hint="eastAsia"/>
        </w:rPr>
        <w:lastRenderedPageBreak/>
        <w:t>重启微服务，postman测试请求order方法，记录请求返回结果以及IDEA控制台的两个微服务信息。</w:t>
      </w:r>
    </w:p>
    <w:p w14:paraId="18FCE024" w14:textId="77777777" w:rsidR="008B05E3" w:rsidRDefault="008B05E3" w:rsidP="008B05E3">
      <w:r>
        <w:rPr>
          <w:noProof/>
        </w:rPr>
        <w:drawing>
          <wp:inline distT="0" distB="0" distL="0" distR="0" wp14:anchorId="382F8D62" wp14:editId="134FCD4F">
            <wp:extent cx="5274310" cy="32981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407F8" wp14:editId="1F329EBF">
            <wp:extent cx="5274310" cy="1259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1EB7" w14:textId="77777777" w:rsidR="008B05E3" w:rsidRPr="008B05E3" w:rsidRDefault="008B05E3" w:rsidP="008B05E3">
      <w:pPr>
        <w:rPr>
          <w:rFonts w:hint="eastAsia"/>
        </w:rPr>
      </w:pPr>
    </w:p>
    <w:sectPr w:rsidR="008B05E3" w:rsidRPr="008B05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D867F" w14:textId="77777777" w:rsidR="00041904" w:rsidRDefault="00041904" w:rsidP="001A0A78">
      <w:r>
        <w:separator/>
      </w:r>
    </w:p>
  </w:endnote>
  <w:endnote w:type="continuationSeparator" w:id="0">
    <w:p w14:paraId="0CA47AAA" w14:textId="77777777" w:rsidR="00041904" w:rsidRDefault="00041904" w:rsidP="001A0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3F3C3" w14:textId="77777777" w:rsidR="00041904" w:rsidRDefault="00041904" w:rsidP="001A0A78">
      <w:r>
        <w:separator/>
      </w:r>
    </w:p>
  </w:footnote>
  <w:footnote w:type="continuationSeparator" w:id="0">
    <w:p w14:paraId="48610A6E" w14:textId="77777777" w:rsidR="00041904" w:rsidRDefault="00041904" w:rsidP="001A0A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162F20"/>
    <w:multiLevelType w:val="singleLevel"/>
    <w:tmpl w:val="8A162F2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AF19663"/>
    <w:multiLevelType w:val="singleLevel"/>
    <w:tmpl w:val="8AF1966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9738A96"/>
    <w:multiLevelType w:val="singleLevel"/>
    <w:tmpl w:val="D9738A96"/>
    <w:lvl w:ilvl="0">
      <w:start w:val="6"/>
      <w:numFmt w:val="decimal"/>
      <w:suff w:val="nothing"/>
      <w:lvlText w:val="%1）"/>
      <w:lvlJc w:val="left"/>
    </w:lvl>
  </w:abstractNum>
  <w:abstractNum w:abstractNumId="3" w15:restartNumberingAfterBreak="0">
    <w:nsid w:val="E6ADFD76"/>
    <w:multiLevelType w:val="singleLevel"/>
    <w:tmpl w:val="E6ADFD76"/>
    <w:lvl w:ilvl="0">
      <w:start w:val="2"/>
      <w:numFmt w:val="decimal"/>
      <w:suff w:val="nothing"/>
      <w:lvlText w:val="%1）"/>
      <w:lvlJc w:val="left"/>
    </w:lvl>
  </w:abstractNum>
  <w:abstractNum w:abstractNumId="4" w15:restartNumberingAfterBreak="0">
    <w:nsid w:val="1791AAB7"/>
    <w:multiLevelType w:val="singleLevel"/>
    <w:tmpl w:val="1791AAB7"/>
    <w:lvl w:ilvl="0">
      <w:start w:val="1"/>
      <w:numFmt w:val="decimal"/>
      <w:suff w:val="space"/>
      <w:lvlText w:val="%1)"/>
      <w:lvlJc w:val="left"/>
    </w:lvl>
  </w:abstractNum>
  <w:abstractNum w:abstractNumId="5" w15:restartNumberingAfterBreak="0">
    <w:nsid w:val="1B31649C"/>
    <w:multiLevelType w:val="multilevel"/>
    <w:tmpl w:val="A68CF16A"/>
    <w:lvl w:ilvl="0">
      <w:start w:val="1"/>
      <w:numFmt w:val="decimal"/>
      <w:lvlText w:val="%1"/>
      <w:lvlJc w:val="left"/>
      <w:pPr>
        <w:ind w:left="426" w:hanging="426"/>
      </w:pPr>
      <w:rPr>
        <w:rFonts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pStyle w:val="2"/>
      <w:isLgl/>
      <w:lvlText w:val="%1.%2"/>
      <w:lvlJc w:val="left"/>
      <w:pPr>
        <w:tabs>
          <w:tab w:val="num" w:pos="568"/>
        </w:tabs>
        <w:ind w:left="568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isLgl/>
      <w:lvlText w:val="%1.%2.%3"/>
      <w:lvlJc w:val="left"/>
      <w:pPr>
        <w:tabs>
          <w:tab w:val="num" w:pos="710"/>
        </w:tabs>
        <w:ind w:left="710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709"/>
        </w:tabs>
        <w:ind w:left="709" w:hanging="708"/>
      </w:pPr>
      <w:rPr>
        <w:rFonts w:eastAsia="黑体" w:hint="eastAsia"/>
        <w:b w:val="0"/>
        <w:i w:val="0"/>
        <w:sz w:val="28"/>
      </w:rPr>
    </w:lvl>
    <w:lvl w:ilvl="4">
      <w:start w:val="1"/>
      <w:numFmt w:val="decimal"/>
      <w:lvlText w:val="%1.%2.%3.%4.%5."/>
      <w:lvlJc w:val="left"/>
      <w:pPr>
        <w:tabs>
          <w:tab w:val="num" w:pos="993"/>
        </w:tabs>
        <w:ind w:left="993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5"/>
        </w:tabs>
        <w:ind w:left="1135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7"/>
        </w:tabs>
        <w:ind w:left="1277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9"/>
        </w:tabs>
        <w:ind w:left="1419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60"/>
        </w:tabs>
        <w:ind w:left="1560" w:hanging="1559"/>
      </w:pPr>
      <w:rPr>
        <w:rFonts w:hint="eastAsia"/>
      </w:rPr>
    </w:lvl>
  </w:abstractNum>
  <w:abstractNum w:abstractNumId="6" w15:restartNumberingAfterBreak="0">
    <w:nsid w:val="25200953"/>
    <w:multiLevelType w:val="singleLevel"/>
    <w:tmpl w:val="2520095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7" w15:restartNumberingAfterBreak="0">
    <w:nsid w:val="29933571"/>
    <w:multiLevelType w:val="multilevel"/>
    <w:tmpl w:val="CE726AC2"/>
    <w:lvl w:ilvl="0">
      <w:start w:val="1"/>
      <w:numFmt w:val="decimal"/>
      <w:lvlText w:val="%1."/>
      <w:lvlJc w:val="left"/>
      <w:pPr>
        <w:ind w:left="426" w:hanging="42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lang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1">
      <w:start w:val="1"/>
      <w:numFmt w:val="decimal"/>
      <w:isLgl/>
      <w:lvlText w:val="%1.%2"/>
      <w:lvlJc w:val="left"/>
      <w:pPr>
        <w:tabs>
          <w:tab w:val="left" w:pos="568"/>
        </w:tabs>
        <w:ind w:left="568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tabs>
          <w:tab w:val="left" w:pos="710"/>
        </w:tabs>
        <w:ind w:left="710" w:hanging="709"/>
      </w:pPr>
      <w:rPr>
        <w:rFonts w:eastAsia="黑体" w:hint="eastAsia"/>
        <w:b w:val="0"/>
        <w:i w:val="0"/>
        <w:sz w:val="28"/>
      </w:rPr>
    </w:lvl>
    <w:lvl w:ilvl="3">
      <w:start w:val="1"/>
      <w:numFmt w:val="decimal"/>
      <w:lvlText w:val="%4、"/>
      <w:lvlJc w:val="left"/>
      <w:pPr>
        <w:tabs>
          <w:tab w:val="left" w:pos="852"/>
        </w:tabs>
        <w:ind w:left="852" w:hanging="851"/>
      </w:pPr>
      <w:rPr>
        <w:rFonts w:eastAsia="宋体" w:hint="eastAsia"/>
        <w:sz w:val="24"/>
      </w:rPr>
    </w:lvl>
    <w:lvl w:ilvl="4">
      <w:start w:val="1"/>
      <w:numFmt w:val="decimal"/>
      <w:lvlText w:val="%1.%2.%3.%4.%5."/>
      <w:lvlJc w:val="left"/>
      <w:pPr>
        <w:tabs>
          <w:tab w:val="left" w:pos="993"/>
        </w:tabs>
        <w:ind w:left="993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5"/>
        </w:tabs>
        <w:ind w:left="1135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7"/>
        </w:tabs>
        <w:ind w:left="1277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9"/>
        </w:tabs>
        <w:ind w:left="1419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60"/>
        </w:tabs>
        <w:ind w:left="1560" w:hanging="1559"/>
      </w:pPr>
      <w:rPr>
        <w:rFonts w:hint="eastAsia"/>
      </w:rPr>
    </w:lvl>
  </w:abstractNum>
  <w:abstractNum w:abstractNumId="8" w15:restartNumberingAfterBreak="0">
    <w:nsid w:val="30850E33"/>
    <w:multiLevelType w:val="hybridMultilevel"/>
    <w:tmpl w:val="D5E2CE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B7B68BC"/>
    <w:multiLevelType w:val="singleLevel"/>
    <w:tmpl w:val="3B7B68BC"/>
    <w:lvl w:ilvl="0">
      <w:start w:val="1"/>
      <w:numFmt w:val="decimal"/>
      <w:suff w:val="space"/>
      <w:lvlText w:val="%1)"/>
      <w:lvlJc w:val="left"/>
    </w:lvl>
  </w:abstractNum>
  <w:abstractNum w:abstractNumId="10" w15:restartNumberingAfterBreak="0">
    <w:nsid w:val="4559AF45"/>
    <w:multiLevelType w:val="singleLevel"/>
    <w:tmpl w:val="4559AF45"/>
    <w:lvl w:ilvl="0">
      <w:start w:val="1"/>
      <w:numFmt w:val="decimal"/>
      <w:suff w:val="nothing"/>
      <w:lvlText w:val="%1）"/>
      <w:lvlJc w:val="left"/>
    </w:lvl>
  </w:abstractNum>
  <w:abstractNum w:abstractNumId="11" w15:restartNumberingAfterBreak="0">
    <w:nsid w:val="46156342"/>
    <w:multiLevelType w:val="hybridMultilevel"/>
    <w:tmpl w:val="97C03A14"/>
    <w:lvl w:ilvl="0" w:tplc="7108D572">
      <w:start w:val="9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46E2157"/>
    <w:multiLevelType w:val="singleLevel"/>
    <w:tmpl w:val="546E2157"/>
    <w:lvl w:ilvl="0">
      <w:start w:val="1"/>
      <w:numFmt w:val="decimal"/>
      <w:suff w:val="nothing"/>
      <w:lvlText w:val="%1）"/>
      <w:lvlJc w:val="left"/>
    </w:lvl>
  </w:abstractNum>
  <w:abstractNum w:abstractNumId="13" w15:restartNumberingAfterBreak="0">
    <w:nsid w:val="65F56F84"/>
    <w:multiLevelType w:val="singleLevel"/>
    <w:tmpl w:val="65F56F84"/>
    <w:lvl w:ilvl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4"/>
  </w:num>
  <w:num w:numId="3">
    <w:abstractNumId w:val="9"/>
  </w:num>
  <w:num w:numId="4">
    <w:abstractNumId w:val="2"/>
  </w:num>
  <w:num w:numId="5">
    <w:abstractNumId w:val="3"/>
  </w:num>
  <w:num w:numId="6">
    <w:abstractNumId w:val="0"/>
  </w:num>
  <w:num w:numId="7">
    <w:abstractNumId w:val="12"/>
  </w:num>
  <w:num w:numId="8">
    <w:abstractNumId w:val="6"/>
  </w:num>
  <w:num w:numId="9">
    <w:abstractNumId w:val="10"/>
  </w:num>
  <w:num w:numId="10">
    <w:abstractNumId w:val="1"/>
  </w:num>
  <w:num w:numId="11">
    <w:abstractNumId w:val="13"/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5"/>
    <w:lvlOverride w:ilvl="0">
      <w:lvl w:ilvl="0">
        <w:start w:val="1"/>
        <w:numFmt w:val="chineseCountingThousand"/>
        <w:lvlText w:val="%1"/>
        <w:lvlJc w:val="left"/>
        <w:pPr>
          <w:ind w:left="426" w:hanging="426"/>
        </w:pPr>
        <w:rPr>
          <w:rFonts w:cs="Times New Roman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vertAlign w:val="baseline"/>
          <w14:ligatures w14:val="none"/>
          <w14:numForm w14:val="default"/>
          <w14:numSpacing w14:val="default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tabs>
            <w:tab w:val="num" w:pos="568"/>
          </w:tabs>
          <w:ind w:left="568" w:hanging="567"/>
        </w:pPr>
        <w:rPr>
          <w:rFonts w:cs="Times New Roman" w:hint="eastAsia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tabs>
            <w:tab w:val="num" w:pos="710"/>
          </w:tabs>
          <w:ind w:left="710" w:hanging="709"/>
        </w:pPr>
        <w:rPr>
          <w:rFonts w:eastAsia="黑体" w:hint="eastAsia"/>
          <w:b w:val="0"/>
          <w:i w:val="0"/>
          <w:sz w:val="28"/>
        </w:rPr>
      </w:lvl>
    </w:lvlOverride>
    <w:lvlOverride w:ilvl="3">
      <w:lvl w:ilvl="3">
        <w:start w:val="1"/>
        <w:numFmt w:val="decimal"/>
        <w:pStyle w:val="4"/>
        <w:lvlText w:val="%4、"/>
        <w:lvlJc w:val="left"/>
        <w:pPr>
          <w:tabs>
            <w:tab w:val="num" w:pos="852"/>
          </w:tabs>
          <w:ind w:left="852" w:hanging="851"/>
        </w:pPr>
        <w:rPr>
          <w:rFonts w:eastAsia="宋体" w:hint="eastAsia"/>
          <w:sz w:val="24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3"/>
          </w:tabs>
          <w:ind w:left="993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5"/>
          </w:tabs>
          <w:ind w:left="1135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7"/>
          </w:tabs>
          <w:ind w:left="127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9"/>
          </w:tabs>
          <w:ind w:left="1419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60"/>
          </w:tabs>
          <w:ind w:left="1560" w:hanging="1559"/>
        </w:pPr>
        <w:rPr>
          <w:rFonts w:hint="eastAsia"/>
        </w:rPr>
      </w:lvl>
    </w:lvlOverride>
  </w:num>
  <w:num w:numId="16">
    <w:abstractNumId w:val="5"/>
    <w:lvlOverride w:ilvl="0">
      <w:lvl w:ilvl="0">
        <w:start w:val="1"/>
        <w:numFmt w:val="chineseCountingThousand"/>
        <w:lvlText w:val="%1"/>
        <w:lvlJc w:val="left"/>
        <w:pPr>
          <w:ind w:left="426" w:hanging="426"/>
        </w:pPr>
        <w:rPr>
          <w:rFonts w:cs="Times New Roman" w:hint="eastAsi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vertAlign w:val="baseline"/>
          <w14:ligatures w14:val="none"/>
          <w14:numForm w14:val="default"/>
          <w14:numSpacing w14:val="default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tabs>
            <w:tab w:val="num" w:pos="568"/>
          </w:tabs>
          <w:ind w:left="568" w:hanging="567"/>
        </w:pPr>
        <w:rPr>
          <w:rFonts w:cs="Times New Roman" w:hint="eastAsia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tabs>
            <w:tab w:val="num" w:pos="710"/>
          </w:tabs>
          <w:ind w:left="710" w:hanging="709"/>
        </w:pPr>
        <w:rPr>
          <w:rFonts w:eastAsia="黑体" w:hint="eastAsia"/>
          <w:b w:val="0"/>
          <w:i w:val="0"/>
          <w:sz w:val="28"/>
        </w:rPr>
      </w:lvl>
    </w:lvlOverride>
    <w:lvlOverride w:ilvl="3">
      <w:lvl w:ilvl="3">
        <w:start w:val="1"/>
        <w:numFmt w:val="decimal"/>
        <w:pStyle w:val="4"/>
        <w:lvlText w:val="%4.3.1.1"/>
        <w:lvlJc w:val="left"/>
        <w:pPr>
          <w:tabs>
            <w:tab w:val="num" w:pos="709"/>
          </w:tabs>
          <w:ind w:left="709" w:hanging="708"/>
        </w:pPr>
        <w:rPr>
          <w:rFonts w:eastAsia="黑体" w:hint="eastAsia"/>
          <w:b w:val="0"/>
          <w:i w:val="0"/>
          <w:sz w:val="28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3"/>
          </w:tabs>
          <w:ind w:left="993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5"/>
          </w:tabs>
          <w:ind w:left="1135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7"/>
          </w:tabs>
          <w:ind w:left="127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9"/>
          </w:tabs>
          <w:ind w:left="1419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60"/>
          </w:tabs>
          <w:ind w:left="1560" w:hanging="1559"/>
        </w:pPr>
        <w:rPr>
          <w:rFonts w:hint="eastAsia"/>
        </w:rPr>
      </w:lvl>
    </w:lvlOverride>
  </w:num>
  <w:num w:numId="17">
    <w:abstractNumId w:val="5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5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</w:num>
  <w:num w:numId="20">
    <w:abstractNumId w:val="5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1"/>
  </w:num>
  <w:num w:numId="22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夏源">
    <w15:presenceInfo w15:providerId="Windows Live" w15:userId="caf0c0284e78996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NjMmMzOGJlNjliNjE3M2Y1YTUwMzI4ZmY2ZGY1YzQifQ=="/>
  </w:docVars>
  <w:rsids>
    <w:rsidRoot w:val="00C062D0"/>
    <w:rsid w:val="00041904"/>
    <w:rsid w:val="000C518F"/>
    <w:rsid w:val="000D5837"/>
    <w:rsid w:val="0011533C"/>
    <w:rsid w:val="00166D72"/>
    <w:rsid w:val="00166F18"/>
    <w:rsid w:val="001A0A78"/>
    <w:rsid w:val="001C4482"/>
    <w:rsid w:val="001D1380"/>
    <w:rsid w:val="002934DC"/>
    <w:rsid w:val="002D1AC9"/>
    <w:rsid w:val="002E1150"/>
    <w:rsid w:val="00304782"/>
    <w:rsid w:val="00356218"/>
    <w:rsid w:val="003859E4"/>
    <w:rsid w:val="003C117F"/>
    <w:rsid w:val="003E3CD8"/>
    <w:rsid w:val="00431610"/>
    <w:rsid w:val="00457F9D"/>
    <w:rsid w:val="00464D2C"/>
    <w:rsid w:val="00525158"/>
    <w:rsid w:val="00592FC2"/>
    <w:rsid w:val="0059310F"/>
    <w:rsid w:val="006611BE"/>
    <w:rsid w:val="00671AED"/>
    <w:rsid w:val="006A1B91"/>
    <w:rsid w:val="00763153"/>
    <w:rsid w:val="00764AC0"/>
    <w:rsid w:val="007701E3"/>
    <w:rsid w:val="0081000C"/>
    <w:rsid w:val="0083670D"/>
    <w:rsid w:val="0084303F"/>
    <w:rsid w:val="008B05E3"/>
    <w:rsid w:val="008E4018"/>
    <w:rsid w:val="009513AE"/>
    <w:rsid w:val="009531FA"/>
    <w:rsid w:val="009734DC"/>
    <w:rsid w:val="009F506A"/>
    <w:rsid w:val="00A2255D"/>
    <w:rsid w:val="00A25F1E"/>
    <w:rsid w:val="00A624F4"/>
    <w:rsid w:val="00AC57CF"/>
    <w:rsid w:val="00AE2FF4"/>
    <w:rsid w:val="00AF56B8"/>
    <w:rsid w:val="00B56B8E"/>
    <w:rsid w:val="00B61E60"/>
    <w:rsid w:val="00BA0E5C"/>
    <w:rsid w:val="00BA6DA7"/>
    <w:rsid w:val="00BB5F19"/>
    <w:rsid w:val="00BD0258"/>
    <w:rsid w:val="00C062D0"/>
    <w:rsid w:val="00C15D40"/>
    <w:rsid w:val="00C2105D"/>
    <w:rsid w:val="00C25D51"/>
    <w:rsid w:val="00C75997"/>
    <w:rsid w:val="00C853B3"/>
    <w:rsid w:val="00C91692"/>
    <w:rsid w:val="00CC5691"/>
    <w:rsid w:val="00D50C54"/>
    <w:rsid w:val="00D64710"/>
    <w:rsid w:val="00D712F6"/>
    <w:rsid w:val="00DE0BE0"/>
    <w:rsid w:val="00E070C5"/>
    <w:rsid w:val="00E076B6"/>
    <w:rsid w:val="00E753C9"/>
    <w:rsid w:val="00E856CD"/>
    <w:rsid w:val="00E87207"/>
    <w:rsid w:val="00F14E4B"/>
    <w:rsid w:val="00F84318"/>
    <w:rsid w:val="00F9375C"/>
    <w:rsid w:val="11FE1FD4"/>
    <w:rsid w:val="24E34591"/>
    <w:rsid w:val="282951F1"/>
    <w:rsid w:val="2908365F"/>
    <w:rsid w:val="2D1B2B1B"/>
    <w:rsid w:val="2DE4456F"/>
    <w:rsid w:val="328877D1"/>
    <w:rsid w:val="36C84224"/>
    <w:rsid w:val="495676AE"/>
    <w:rsid w:val="4F774014"/>
    <w:rsid w:val="51E35FA3"/>
    <w:rsid w:val="53221EE8"/>
    <w:rsid w:val="54180882"/>
    <w:rsid w:val="5AC34F90"/>
    <w:rsid w:val="68781D99"/>
    <w:rsid w:val="731A53D8"/>
    <w:rsid w:val="7A540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6F66DE"/>
  <w15:docId w15:val="{E46739E4-CAED-4C3D-9087-D198118A4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1AED"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1"/>
    <w:next w:val="3"/>
    <w:link w:val="20"/>
    <w:qFormat/>
    <w:pPr>
      <w:numPr>
        <w:ilvl w:val="1"/>
        <w:numId w:val="19"/>
      </w:numPr>
      <w:tabs>
        <w:tab w:val="left" w:pos="568"/>
      </w:tabs>
      <w:spacing w:before="60" w:after="20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qFormat/>
    <w:pPr>
      <w:numPr>
        <w:ilvl w:val="2"/>
      </w:numPr>
      <w:outlineLvl w:val="2"/>
    </w:pPr>
    <w:rPr>
      <w:b/>
      <w:bCs/>
      <w:sz w:val="24"/>
      <w:szCs w:val="24"/>
    </w:rPr>
  </w:style>
  <w:style w:type="paragraph" w:styleId="40">
    <w:name w:val="heading 4"/>
    <w:basedOn w:val="a"/>
    <w:next w:val="a"/>
    <w:link w:val="41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57F9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1"/>
    <w:next w:val="2"/>
    <w:qFormat/>
    <w:pPr>
      <w:tabs>
        <w:tab w:val="left" w:pos="1008"/>
      </w:tabs>
      <w:adjustRightInd w:val="0"/>
      <w:spacing w:before="120" w:after="60" w:line="240" w:lineRule="auto"/>
      <w:jc w:val="left"/>
      <w:textAlignment w:val="baseline"/>
    </w:pPr>
    <w:rPr>
      <w:rFonts w:cs="Times New Roman"/>
      <w:b w:val="0"/>
      <w:bCs w:val="0"/>
      <w:sz w:val="30"/>
      <w:szCs w:val="30"/>
    </w:rPr>
  </w:style>
  <w:style w:type="paragraph" w:styleId="TOC7">
    <w:name w:val="toc 7"/>
    <w:basedOn w:val="a"/>
    <w:next w:val="a"/>
    <w:uiPriority w:val="39"/>
    <w:unhideWhenUsed/>
    <w:qFormat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5">
    <w:name w:val="toc 5"/>
    <w:basedOn w:val="a"/>
    <w:next w:val="a"/>
    <w:uiPriority w:val="39"/>
    <w:unhideWhenUsed/>
    <w:qFormat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eastAsiaTheme="minorHAnsi"/>
      <w:i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qFormat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  <w:jc w:val="left"/>
    </w:pPr>
    <w:rPr>
      <w:rFonts w:asciiTheme="minorHAnsi" w:eastAsiaTheme="minorHAnsi"/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unhideWhenUsed/>
    <w:qFormat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qFormat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eastAsia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qFormat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4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="宋体" w:eastAsia="宋体" w:hAnsi="宋体" w:cs="Times New Roman"/>
      <w:kern w:val="44"/>
      <w:sz w:val="28"/>
      <w:szCs w:val="28"/>
    </w:rPr>
  </w:style>
  <w:style w:type="character" w:customStyle="1" w:styleId="30">
    <w:name w:val="标题 3 字符"/>
    <w:basedOn w:val="a0"/>
    <w:link w:val="3"/>
    <w:qFormat/>
    <w:rPr>
      <w:rFonts w:ascii="宋体" w:eastAsia="宋体" w:hAnsi="宋体" w:cs="Times New Roman"/>
      <w:b/>
      <w:bCs/>
      <w:kern w:val="44"/>
      <w:sz w:val="24"/>
    </w:r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character" w:customStyle="1" w:styleId="41">
    <w:name w:val="标题 4 字符"/>
    <w:basedOn w:val="a0"/>
    <w:link w:val="40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1A0A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1A0A78"/>
    <w:rPr>
      <w:rFonts w:ascii="宋体" w:hAnsi="宋体"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A0A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A0A78"/>
    <w:rPr>
      <w:rFonts w:ascii="宋体" w:hAnsi="宋体" w:cstheme="minorBidi"/>
      <w:kern w:val="2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671AE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styleId="aa">
    <w:name w:val="Subtle Emphasis"/>
    <w:basedOn w:val="a0"/>
    <w:uiPriority w:val="19"/>
    <w:qFormat/>
    <w:rsid w:val="00AE2FF4"/>
    <w:rPr>
      <w:i/>
      <w:iCs/>
      <w:color w:val="404040" w:themeColor="text1" w:themeTint="BF"/>
    </w:rPr>
  </w:style>
  <w:style w:type="paragraph" w:customStyle="1" w:styleId="4">
    <w:name w:val="标题 4 序号"/>
    <w:next w:val="a"/>
    <w:link w:val="42"/>
    <w:autoRedefine/>
    <w:qFormat/>
    <w:rsid w:val="00BA0E5C"/>
    <w:pPr>
      <w:numPr>
        <w:ilvl w:val="3"/>
        <w:numId w:val="19"/>
      </w:numPr>
      <w:outlineLvl w:val="3"/>
    </w:pPr>
    <w:rPr>
      <w:rFonts w:ascii="宋体" w:hAnsi="宋体"/>
      <w:bCs/>
      <w:kern w:val="44"/>
      <w:sz w:val="24"/>
      <w:szCs w:val="30"/>
    </w:rPr>
  </w:style>
  <w:style w:type="character" w:customStyle="1" w:styleId="42">
    <w:name w:val="标题 4 序号 字符"/>
    <w:basedOn w:val="30"/>
    <w:link w:val="4"/>
    <w:rsid w:val="00BA0E5C"/>
    <w:rPr>
      <w:rFonts w:ascii="宋体" w:eastAsia="宋体" w:hAnsi="宋体" w:cs="Times New Roman"/>
      <w:b w:val="0"/>
      <w:bCs/>
      <w:kern w:val="44"/>
      <w:sz w:val="24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457F9D"/>
    <w:rPr>
      <w:rFonts w:ascii="宋体" w:hAnsi="宋体" w:cstheme="min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D571B0F-D7FE-314A-85FB-2D5172F569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30</Pages>
  <Words>943</Words>
  <Characters>5376</Characters>
  <Application>Microsoft Office Word</Application>
  <DocSecurity>0</DocSecurity>
  <Lines>44</Lines>
  <Paragraphs>12</Paragraphs>
  <ScaleCrop>false</ScaleCrop>
  <Company/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litchisan@gmail.com</dc:creator>
  <cp:lastModifiedBy>夏源</cp:lastModifiedBy>
  <cp:revision>31</cp:revision>
  <dcterms:created xsi:type="dcterms:W3CDTF">2021-07-07T03:22:00Z</dcterms:created>
  <dcterms:modified xsi:type="dcterms:W3CDTF">2024-10-23T10:08:00Z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A2BF3F1188534A32AA1B27F8B528389F_13</vt:lpwstr>
  </property>
</Properties>
</file>